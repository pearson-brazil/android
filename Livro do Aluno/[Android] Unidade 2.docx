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26E2C11" w14:textId="77777777" w:rsidR="00626E67" w:rsidRDefault="00626E67" w:rsidP="00626E67">
      <w:pPr>
        <w:pStyle w:val="Ttulo"/>
      </w:pPr>
      <w:bookmarkStart w:id="0" w:name="_4isfgmjybwak" w:colFirst="0" w:colLast="0"/>
      <w:bookmarkEnd w:id="0"/>
      <w:r w:rsidRPr="00A53D13">
        <w:t>Unidade</w:t>
      </w:r>
      <w:r>
        <w:t xml:space="preserve"> </w:t>
      </w:r>
      <w:r w:rsidRPr="00A53D13">
        <w:t>2</w:t>
      </w:r>
    </w:p>
    <w:p w14:paraId="279D376B" w14:textId="77777777" w:rsidR="00626E67" w:rsidRPr="00A53D13" w:rsidRDefault="00626E67" w:rsidP="00626E67">
      <w:pPr>
        <w:pStyle w:val="Ttulo1"/>
        <w:numPr>
          <w:ilvl w:val="0"/>
          <w:numId w:val="0"/>
        </w:numPr>
        <w:rPr>
          <w:b/>
        </w:rPr>
      </w:pPr>
      <w:bookmarkStart w:id="1" w:name="_j9zp58n0busf" w:colFirst="0" w:colLast="0"/>
      <w:bookmarkEnd w:id="1"/>
      <w:r w:rsidRPr="00A53D13">
        <w:rPr>
          <w:b/>
        </w:rPr>
        <w:t xml:space="preserve">Aula 1 </w:t>
      </w:r>
    </w:p>
    <w:p w14:paraId="5563DEA5" w14:textId="55FCE22F" w:rsidR="00626E67" w:rsidRPr="00A53D13" w:rsidRDefault="00626E67" w:rsidP="00626E67">
      <w:pPr>
        <w:pStyle w:val="Ttulo1"/>
      </w:pPr>
      <w:r w:rsidRPr="00EE112C">
        <w:t>Android Studio</w:t>
      </w:r>
      <w:ins w:id="2" w:author="Willian" w:date="2016-10-03T20:54:00Z">
        <w:r w:rsidR="008A66D9">
          <w:t xml:space="preserve"> e APIs do Android</w:t>
        </w:r>
      </w:ins>
    </w:p>
    <w:p w14:paraId="73614F2B" w14:textId="45447CD1" w:rsidR="00626E67" w:rsidRDefault="006B4343" w:rsidP="00626E67">
      <w:r>
        <w:t>F</w:t>
      </w:r>
      <w:r w:rsidR="00626E67">
        <w:t>inalmente</w:t>
      </w:r>
      <w:r>
        <w:t xml:space="preserve"> você </w:t>
      </w:r>
      <w:r w:rsidR="00626E67">
        <w:t>começar</w:t>
      </w:r>
      <w:r w:rsidR="006D4B79">
        <w:t>á</w:t>
      </w:r>
      <w:r w:rsidR="00626E67">
        <w:t xml:space="preserve"> a codificar um </w:t>
      </w:r>
      <w:r w:rsidR="00626E67" w:rsidRPr="00AE48E2">
        <w:rPr>
          <w:i/>
        </w:rPr>
        <w:t>app</w:t>
      </w:r>
      <w:r w:rsidR="00626E67">
        <w:t xml:space="preserve">, mas antes será necessário preparar seu ambiente de desenvolvimento e conhecer a interface básica do Android Studio. Além </w:t>
      </w:r>
      <w:r>
        <w:t xml:space="preserve">desse </w:t>
      </w:r>
      <w:r w:rsidR="00626E67">
        <w:t xml:space="preserve">ambiente, é necessário levar em consideração a API mínima que seu </w:t>
      </w:r>
      <w:r w:rsidR="00626E67" w:rsidRPr="00AE48E2">
        <w:rPr>
          <w:i/>
        </w:rPr>
        <w:t>app</w:t>
      </w:r>
      <w:r w:rsidR="00626E67">
        <w:t xml:space="preserve"> suportar</w:t>
      </w:r>
      <w:r>
        <w:t>á</w:t>
      </w:r>
      <w:r w:rsidR="00626E67">
        <w:t xml:space="preserve">, e tudo </w:t>
      </w:r>
      <w:r>
        <w:t xml:space="preserve">isso </w:t>
      </w:r>
      <w:r w:rsidR="00626E67">
        <w:t xml:space="preserve">você </w:t>
      </w:r>
      <w:r>
        <w:t xml:space="preserve">vai </w:t>
      </w:r>
      <w:r w:rsidR="00626E67">
        <w:t>aprender nesta aula.</w:t>
      </w:r>
    </w:p>
    <w:p w14:paraId="77272A71" w14:textId="77777777" w:rsidR="00626E67" w:rsidRDefault="00626E67" w:rsidP="00626E67"/>
    <w:p w14:paraId="34941AC7" w14:textId="77777777" w:rsidR="00626E67" w:rsidRPr="00EE112C" w:rsidRDefault="00626E67" w:rsidP="00626E67">
      <w:pPr>
        <w:pStyle w:val="Ttulo2"/>
      </w:pPr>
      <w:bookmarkStart w:id="3" w:name="_6804qtn6vyxi" w:colFirst="0" w:colLast="0"/>
      <w:bookmarkEnd w:id="3"/>
      <w:r w:rsidRPr="00740008">
        <w:rPr>
          <w:i/>
        </w:rPr>
        <w:t>Download</w:t>
      </w:r>
      <w:r w:rsidRPr="00EE112C">
        <w:t xml:space="preserve"> do Android Studio</w:t>
      </w:r>
    </w:p>
    <w:p w14:paraId="30D40329" w14:textId="1A4D6BDF" w:rsidR="00626E67" w:rsidRDefault="00626E67" w:rsidP="00626E67">
      <w:r>
        <w:t xml:space="preserve">Como para a maioria dos </w:t>
      </w:r>
      <w:r w:rsidRPr="00740008">
        <w:rPr>
          <w:i/>
        </w:rPr>
        <w:t>softwares</w:t>
      </w:r>
      <w:r>
        <w:t xml:space="preserve">, para desenvolver uma aplicação </w:t>
      </w:r>
      <w:r w:rsidR="006B4343">
        <w:t xml:space="preserve">precisa-se </w:t>
      </w:r>
      <w:r>
        <w:t>de uma IDE (</w:t>
      </w:r>
      <w:r w:rsidRPr="00740008">
        <w:rPr>
          <w:b/>
          <w:i/>
        </w:rPr>
        <w:t>I</w:t>
      </w:r>
      <w:r w:rsidRPr="00740008">
        <w:rPr>
          <w:i/>
        </w:rPr>
        <w:t xml:space="preserve">ntegrated </w:t>
      </w:r>
      <w:r w:rsidRPr="00740008">
        <w:rPr>
          <w:b/>
          <w:i/>
        </w:rPr>
        <w:t>D</w:t>
      </w:r>
      <w:r w:rsidRPr="00740008">
        <w:rPr>
          <w:i/>
        </w:rPr>
        <w:t xml:space="preserve">evelopment </w:t>
      </w:r>
      <w:r w:rsidRPr="00740008">
        <w:rPr>
          <w:b/>
          <w:i/>
        </w:rPr>
        <w:t>E</w:t>
      </w:r>
      <w:r w:rsidRPr="00740008">
        <w:rPr>
          <w:i/>
        </w:rPr>
        <w:t>nvirorment</w:t>
      </w:r>
      <w:r>
        <w:t xml:space="preserve">). No curso de POO, para aplicativos </w:t>
      </w:r>
      <w:r w:rsidRPr="00740008">
        <w:rPr>
          <w:i/>
        </w:rPr>
        <w:t>desktop</w:t>
      </w:r>
      <w:r>
        <w:t xml:space="preserve"> em Java </w:t>
      </w:r>
      <w:r w:rsidR="007052A7">
        <w:t>foi</w:t>
      </w:r>
      <w:r w:rsidR="006B4343">
        <w:t xml:space="preserve"> utilizado </w:t>
      </w:r>
      <w:r>
        <w:t xml:space="preserve">o Netbeans, que facilitou e agilizou </w:t>
      </w:r>
      <w:r w:rsidR="006B4343">
        <w:t xml:space="preserve">o </w:t>
      </w:r>
      <w:r>
        <w:t xml:space="preserve">processo de desenvolvimento, mas para Android </w:t>
      </w:r>
      <w:r w:rsidR="006B4343">
        <w:t>você utilizará</w:t>
      </w:r>
      <w:r>
        <w:t xml:space="preserve"> a IDE Android Studio.</w:t>
      </w:r>
    </w:p>
    <w:p w14:paraId="5089FE94" w14:textId="77777777" w:rsidR="00626E67" w:rsidRDefault="00626E67" w:rsidP="00626E67">
      <w:r>
        <w:t xml:space="preserve">O Android Studio é a IDE oficial recomendada pela Google para desenvolvimento de aplicativos Android. Baseado na IDE IntelliJ IDEA da JetBrains, o Android Studio foi desenhado para fornecer novas ferramentas para o desenvolvimento de </w:t>
      </w:r>
      <w:r w:rsidRPr="00740008">
        <w:rPr>
          <w:i/>
        </w:rPr>
        <w:t>apps</w:t>
      </w:r>
      <w:r>
        <w:t xml:space="preserve"> e para fornecer uma alternativa ao Eclipse, IDE utilizado anteriormente para desenvolvimento de aplicativos Android.</w:t>
      </w:r>
    </w:p>
    <w:p w14:paraId="58F866EE" w14:textId="77777777" w:rsidR="00626E67" w:rsidRDefault="00626E67" w:rsidP="00626E67">
      <w:pPr>
        <w:keepNext/>
        <w:jc w:val="center"/>
      </w:pPr>
      <w:r>
        <w:rPr>
          <w:noProof/>
        </w:rPr>
        <w:drawing>
          <wp:inline distT="114300" distB="114300" distL="114300" distR="114300" wp14:anchorId="42E97ED5" wp14:editId="12B37A5D">
            <wp:extent cx="2352675" cy="1628775"/>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 cstate="print"/>
                    <a:srcRect/>
                    <a:stretch>
                      <a:fillRect/>
                    </a:stretch>
                  </pic:blipFill>
                  <pic:spPr>
                    <a:xfrm>
                      <a:off x="0" y="0"/>
                      <a:ext cx="2352675" cy="1628775"/>
                    </a:xfrm>
                    <a:prstGeom prst="rect">
                      <a:avLst/>
                    </a:prstGeom>
                    <a:ln/>
                  </pic:spPr>
                </pic:pic>
              </a:graphicData>
            </a:graphic>
          </wp:inline>
        </w:drawing>
      </w:r>
    </w:p>
    <w:p w14:paraId="4C919945" w14:textId="77777777" w:rsidR="00626E67" w:rsidRDefault="00626E67" w:rsidP="00626E67">
      <w:pPr>
        <w:pStyle w:val="Legenda"/>
        <w:jc w:val="center"/>
      </w:pPr>
      <w:r>
        <w:t xml:space="preserve">Figura </w:t>
      </w:r>
      <w:fldSimple w:instr=" SEQ Figura \* ARABIC ">
        <w:r w:rsidR="00957E37">
          <w:rPr>
            <w:noProof/>
          </w:rPr>
          <w:t>1</w:t>
        </w:r>
      </w:fldSimple>
      <w:r>
        <w:t>: Logo do Android Studio</w:t>
      </w:r>
    </w:p>
    <w:p w14:paraId="08B1B99F" w14:textId="77777777" w:rsidR="00626E67" w:rsidRDefault="00626E67" w:rsidP="00626E67">
      <w:pPr>
        <w:jc w:val="center"/>
      </w:pPr>
    </w:p>
    <w:p w14:paraId="252ABC2A" w14:textId="77777777" w:rsidR="00626E67" w:rsidRDefault="00626E67" w:rsidP="00626E67">
      <w:r>
        <w:t>Baseado nos poderosos editores de texto e ferramentas de desenvolvedor da IntelliJ, o Android Studio oferece muitos recursos que aumentam a produtividade no desenvolvimento, como:</w:t>
      </w:r>
    </w:p>
    <w:p w14:paraId="738161F5" w14:textId="7B5DE510" w:rsidR="00626E67" w:rsidRDefault="00C26363" w:rsidP="00626E67">
      <w:pPr>
        <w:numPr>
          <w:ilvl w:val="0"/>
          <w:numId w:val="20"/>
        </w:numPr>
        <w:ind w:hanging="360"/>
        <w:contextualSpacing/>
      </w:pPr>
      <w:r>
        <w:t xml:space="preserve">um </w:t>
      </w:r>
      <w:r w:rsidR="00626E67">
        <w:t>sistema de compilação baseado em Gradle (</w:t>
      </w:r>
      <w:r>
        <w:t xml:space="preserve">será abordado </w:t>
      </w:r>
      <w:r w:rsidR="00626E67">
        <w:t>nas próximas aulas);</w:t>
      </w:r>
    </w:p>
    <w:p w14:paraId="4597F7E1" w14:textId="442893E4" w:rsidR="00626E67" w:rsidRDefault="00C26363" w:rsidP="00626E67">
      <w:pPr>
        <w:numPr>
          <w:ilvl w:val="0"/>
          <w:numId w:val="20"/>
        </w:numPr>
        <w:ind w:hanging="360"/>
        <w:contextualSpacing/>
      </w:pPr>
      <w:r>
        <w:t xml:space="preserve">um </w:t>
      </w:r>
      <w:r w:rsidR="00626E67">
        <w:t xml:space="preserve">ambiente unificado </w:t>
      </w:r>
      <w:r>
        <w:t xml:space="preserve">no qual </w:t>
      </w:r>
      <w:r w:rsidR="00626E67">
        <w:t xml:space="preserve">você pode desenvolver para qualquer </w:t>
      </w:r>
      <w:r w:rsidR="00626E67">
        <w:rPr>
          <w:color w:val="FF0000"/>
        </w:rPr>
        <w:t>equipamento com Android</w:t>
      </w:r>
      <w:r w:rsidR="00626E67">
        <w:t>;</w:t>
      </w:r>
    </w:p>
    <w:p w14:paraId="720D4096" w14:textId="63BE6599" w:rsidR="00626E67" w:rsidRDefault="00C26363" w:rsidP="00626E67">
      <w:pPr>
        <w:numPr>
          <w:ilvl w:val="0"/>
          <w:numId w:val="20"/>
        </w:numPr>
        <w:ind w:hanging="360"/>
        <w:contextualSpacing/>
      </w:pPr>
      <w:r>
        <w:t xml:space="preserve">execução </w:t>
      </w:r>
      <w:r w:rsidR="00626E67">
        <w:t>instantânea para aplicar mudanças direto no aplicativo em execução sem a necessidade de compilar um novo APK;</w:t>
      </w:r>
    </w:p>
    <w:p w14:paraId="0173B022" w14:textId="0321D3FF" w:rsidR="00626E67" w:rsidRDefault="00C26363" w:rsidP="00626E67">
      <w:pPr>
        <w:numPr>
          <w:ilvl w:val="0"/>
          <w:numId w:val="20"/>
        </w:numPr>
        <w:ind w:hanging="360"/>
        <w:contextualSpacing/>
      </w:pPr>
      <w:r>
        <w:lastRenderedPageBreak/>
        <w:t xml:space="preserve">modelos </w:t>
      </w:r>
      <w:r w:rsidR="00626E67">
        <w:t>de código e integração com o Github para auxiliar na construção de funcionalidades comuns de aplicativos e importação de códigos de exemplo;</w:t>
      </w:r>
    </w:p>
    <w:p w14:paraId="4E38C2B8" w14:textId="43CE8D84" w:rsidR="00626E67" w:rsidRDefault="00C26363" w:rsidP="00626E67">
      <w:pPr>
        <w:numPr>
          <w:ilvl w:val="0"/>
          <w:numId w:val="20"/>
        </w:numPr>
        <w:ind w:hanging="360"/>
        <w:contextualSpacing/>
      </w:pPr>
      <w:r>
        <w:t xml:space="preserve">ferramentas </w:t>
      </w:r>
      <w:r w:rsidR="00626E67">
        <w:t xml:space="preserve">e </w:t>
      </w:r>
      <w:r w:rsidR="00626E67" w:rsidRPr="00740008">
        <w:rPr>
          <w:i/>
        </w:rPr>
        <w:t>frameworks</w:t>
      </w:r>
      <w:r w:rsidR="00626E67">
        <w:t xml:space="preserve"> de testes;</w:t>
      </w:r>
    </w:p>
    <w:p w14:paraId="7292F9CA" w14:textId="6617DD6A" w:rsidR="00626E67" w:rsidRDefault="00C26363" w:rsidP="00626E67">
      <w:pPr>
        <w:numPr>
          <w:ilvl w:val="0"/>
          <w:numId w:val="20"/>
        </w:numPr>
        <w:ind w:hanging="360"/>
        <w:contextualSpacing/>
      </w:pPr>
      <w:r>
        <w:t xml:space="preserve">suporte </w:t>
      </w:r>
      <w:r w:rsidR="00626E67">
        <w:t>a C++ e NDK;</w:t>
      </w:r>
    </w:p>
    <w:p w14:paraId="0B85A3BC" w14:textId="3C9621E5" w:rsidR="00626E67" w:rsidRDefault="00C26363" w:rsidP="00626E67">
      <w:pPr>
        <w:numPr>
          <w:ilvl w:val="0"/>
          <w:numId w:val="20"/>
        </w:numPr>
        <w:ind w:hanging="360"/>
        <w:contextualSpacing/>
      </w:pPr>
      <w:r>
        <w:t xml:space="preserve">suporte </w:t>
      </w:r>
      <w:r w:rsidR="00626E67">
        <w:t>ao Google Cloud Platform que facilita na integração com o Google CloudMenssaging e AppEngine.</w:t>
      </w:r>
    </w:p>
    <w:p w14:paraId="20E725C3" w14:textId="77777777" w:rsidR="00626E67" w:rsidRDefault="00626E67" w:rsidP="00626E67"/>
    <w:p w14:paraId="5EA061BC" w14:textId="05A9966F" w:rsidR="00626E67" w:rsidRDefault="00626E67" w:rsidP="00626E67">
      <w:pPr>
        <w:pStyle w:val="Ttulo3"/>
      </w:pPr>
      <w:bookmarkStart w:id="4" w:name="_mcqrl4czvnsu" w:colFirst="0" w:colLast="0"/>
      <w:bookmarkEnd w:id="4"/>
      <w:commentRangeStart w:id="5"/>
      <w:commentRangeStart w:id="6"/>
      <w:del w:id="7" w:author="Willian" w:date="2016-10-03T20:53:00Z">
        <w:r w:rsidRPr="00B82066" w:rsidDel="008A66D9">
          <w:rPr>
            <w:i/>
          </w:rPr>
          <w:delText>Download</w:delText>
        </w:r>
        <w:r w:rsidDel="008A66D9">
          <w:delText xml:space="preserve"> do</w:delText>
        </w:r>
      </w:del>
      <w:ins w:id="8" w:author="Willian" w:date="2016-10-03T20:53:00Z">
        <w:r w:rsidR="008A66D9">
          <w:rPr>
            <w:i/>
          </w:rPr>
          <w:t>Baixando o</w:t>
        </w:r>
      </w:ins>
      <w:r>
        <w:t xml:space="preserve"> Android Studio</w:t>
      </w:r>
      <w:commentRangeEnd w:id="5"/>
      <w:r w:rsidR="00D15164">
        <w:rPr>
          <w:rStyle w:val="Refdecomentrio"/>
          <w:color w:val="000000"/>
        </w:rPr>
        <w:commentReference w:id="5"/>
      </w:r>
      <w:commentRangeEnd w:id="6"/>
      <w:r w:rsidR="008A66D9">
        <w:rPr>
          <w:rStyle w:val="Refdecomentrio"/>
          <w:color w:val="000000"/>
        </w:rPr>
        <w:commentReference w:id="6"/>
      </w:r>
    </w:p>
    <w:p w14:paraId="49D25678" w14:textId="77777777" w:rsidR="00626E67" w:rsidRDefault="00626E67" w:rsidP="00626E67">
      <w:r>
        <w:t xml:space="preserve">Atualmente o Android Studio está em sua versão 2.1 e pode ser baixado direto do </w:t>
      </w:r>
      <w:r w:rsidRPr="00B82066">
        <w:rPr>
          <w:i/>
        </w:rPr>
        <w:t>site</w:t>
      </w:r>
      <w:r>
        <w:t xml:space="preserve"> de desenvolvedores Android (</w:t>
      </w:r>
      <w:hyperlink r:id="rId9">
        <w:r>
          <w:rPr>
            <w:color w:val="1155CC"/>
            <w:u w:val="single"/>
          </w:rPr>
          <w:t>https://developer.android.com/studio/index.html</w:t>
        </w:r>
      </w:hyperlink>
      <w:r>
        <w:t>) de forma gratuita.</w:t>
      </w:r>
    </w:p>
    <w:p w14:paraId="254C0606" w14:textId="27B5DFC0" w:rsidR="00626E67" w:rsidRDefault="008631FF" w:rsidP="00626E67">
      <w:r>
        <w:t xml:space="preserve">Nessa </w:t>
      </w:r>
      <w:r w:rsidR="00626E67">
        <w:t xml:space="preserve">página você encontrará um </w:t>
      </w:r>
      <w:r w:rsidR="00626E67" w:rsidRPr="00B82066">
        <w:rPr>
          <w:i/>
        </w:rPr>
        <w:t>link</w:t>
      </w:r>
      <w:r w:rsidR="00626E67">
        <w:t xml:space="preserve"> para </w:t>
      </w:r>
      <w:r w:rsidR="00626E67" w:rsidRPr="00B82066">
        <w:rPr>
          <w:i/>
        </w:rPr>
        <w:t>download</w:t>
      </w:r>
      <w:r w:rsidR="00626E67">
        <w:t xml:space="preserve">, que dependendo do seu sistema operacional </w:t>
      </w:r>
      <w:r w:rsidR="00071E2D">
        <w:t xml:space="preserve">vai </w:t>
      </w:r>
      <w:r w:rsidR="00C26363">
        <w:t xml:space="preserve">lhe </w:t>
      </w:r>
      <w:r w:rsidR="00626E67">
        <w:t>direcionar para um arquivo diferente. O Android Studio está disponível para Windows, Mac e Linux.</w:t>
      </w:r>
    </w:p>
    <w:p w14:paraId="708FD225" w14:textId="77777777" w:rsidR="00626E67" w:rsidRDefault="00626E67" w:rsidP="00626E67">
      <w:pPr>
        <w:numPr>
          <w:ilvl w:val="0"/>
          <w:numId w:val="10"/>
        </w:numPr>
        <w:ind w:hanging="360"/>
        <w:contextualSpacing/>
      </w:pPr>
      <w:r>
        <w:t>Entre no site mencionado acima, clique no botão “</w:t>
      </w:r>
      <w:r>
        <w:rPr>
          <w:b/>
        </w:rPr>
        <w:t>DOWNLOAD ANDROID STUDIO 2.1</w:t>
      </w:r>
      <w:r>
        <w:t>”</w:t>
      </w:r>
      <w:r>
        <w:rPr>
          <w:vertAlign w:val="superscript"/>
        </w:rPr>
        <w:t>A</w:t>
      </w:r>
      <w:r>
        <w:t>.</w:t>
      </w:r>
    </w:p>
    <w:p w14:paraId="587DB799" w14:textId="77777777" w:rsidR="00626E67" w:rsidRDefault="00626E67" w:rsidP="00626E67">
      <w:pPr>
        <w:keepNext/>
        <w:ind w:left="715"/>
        <w:jc w:val="center"/>
      </w:pPr>
      <w:r>
        <w:rPr>
          <w:noProof/>
        </w:rPr>
        <w:drawing>
          <wp:inline distT="114300" distB="114300" distL="114300" distR="114300" wp14:anchorId="0A69F21E" wp14:editId="1D7A2272">
            <wp:extent cx="5566100" cy="3695700"/>
            <wp:effectExtent l="0" t="0" r="0" b="0"/>
            <wp:docPr id="5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 cstate="print"/>
                    <a:srcRect/>
                    <a:stretch>
                      <a:fillRect/>
                    </a:stretch>
                  </pic:blipFill>
                  <pic:spPr>
                    <a:xfrm>
                      <a:off x="0" y="0"/>
                      <a:ext cx="5566100" cy="3695700"/>
                    </a:xfrm>
                    <a:prstGeom prst="rect">
                      <a:avLst/>
                    </a:prstGeom>
                    <a:ln/>
                  </pic:spPr>
                </pic:pic>
              </a:graphicData>
            </a:graphic>
          </wp:inline>
        </w:drawing>
      </w:r>
    </w:p>
    <w:p w14:paraId="69F9409F" w14:textId="77777777" w:rsidR="00626E67" w:rsidRDefault="00626E67" w:rsidP="00626E67">
      <w:pPr>
        <w:pStyle w:val="Legenda"/>
        <w:jc w:val="center"/>
      </w:pPr>
      <w:r>
        <w:t xml:space="preserve">Figura </w:t>
      </w:r>
      <w:fldSimple w:instr=" SEQ Figura \* ARABIC ">
        <w:r w:rsidR="00957E37">
          <w:rPr>
            <w:noProof/>
          </w:rPr>
          <w:t>2</w:t>
        </w:r>
      </w:fldSimple>
      <w:r>
        <w:t>: Iniciando o Download do Android Studio</w:t>
      </w:r>
    </w:p>
    <w:p w14:paraId="1A30FE03" w14:textId="77777777" w:rsidR="00626E67" w:rsidRDefault="00626E67" w:rsidP="00626E67">
      <w:pPr>
        <w:ind w:left="715"/>
      </w:pPr>
    </w:p>
    <w:p w14:paraId="648D824B" w14:textId="77777777" w:rsidR="00626E67" w:rsidRDefault="00626E67" w:rsidP="00626E67">
      <w:pPr>
        <w:numPr>
          <w:ilvl w:val="0"/>
          <w:numId w:val="10"/>
        </w:numPr>
        <w:ind w:hanging="360"/>
        <w:contextualSpacing/>
      </w:pPr>
      <w:r>
        <w:t>Aceite os termos e condições de uso</w:t>
      </w:r>
      <w:r>
        <w:rPr>
          <w:b/>
          <w:vertAlign w:val="superscript"/>
        </w:rPr>
        <w:t>B</w:t>
      </w:r>
      <w:r>
        <w:t xml:space="preserve">, clique em </w:t>
      </w:r>
      <w:r>
        <w:rPr>
          <w:b/>
        </w:rPr>
        <w:t xml:space="preserve">OK </w:t>
      </w:r>
      <w:r>
        <w:t xml:space="preserve">e aguarde o </w:t>
      </w:r>
      <w:r w:rsidRPr="00B82066">
        <w:rPr>
          <w:i/>
        </w:rPr>
        <w:t>download</w:t>
      </w:r>
      <w:r>
        <w:t>.</w:t>
      </w:r>
    </w:p>
    <w:p w14:paraId="23CC62D8" w14:textId="77777777" w:rsidR="00626E67" w:rsidRDefault="00626E67" w:rsidP="00626E67">
      <w:pPr>
        <w:keepNext/>
        <w:ind w:left="719"/>
        <w:jc w:val="center"/>
      </w:pPr>
      <w:r>
        <w:rPr>
          <w:noProof/>
        </w:rPr>
        <w:lastRenderedPageBreak/>
        <w:drawing>
          <wp:inline distT="114300" distB="114300" distL="114300" distR="114300" wp14:anchorId="71883612" wp14:editId="118F3565">
            <wp:extent cx="5566100" cy="3822700"/>
            <wp:effectExtent l="0" t="0" r="0" b="0"/>
            <wp:docPr id="4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1" cstate="print"/>
                    <a:srcRect/>
                    <a:stretch>
                      <a:fillRect/>
                    </a:stretch>
                  </pic:blipFill>
                  <pic:spPr>
                    <a:xfrm>
                      <a:off x="0" y="0"/>
                      <a:ext cx="5566100" cy="3822700"/>
                    </a:xfrm>
                    <a:prstGeom prst="rect">
                      <a:avLst/>
                    </a:prstGeom>
                    <a:ln/>
                  </pic:spPr>
                </pic:pic>
              </a:graphicData>
            </a:graphic>
          </wp:inline>
        </w:drawing>
      </w:r>
    </w:p>
    <w:p w14:paraId="72F8CC03" w14:textId="77777777" w:rsidR="00626E67" w:rsidRDefault="00626E67" w:rsidP="00626E67">
      <w:pPr>
        <w:pStyle w:val="Legenda"/>
        <w:jc w:val="center"/>
      </w:pPr>
      <w:r>
        <w:t xml:space="preserve">Figura </w:t>
      </w:r>
      <w:fldSimple w:instr=" SEQ Figura \* ARABIC ">
        <w:r w:rsidR="00957E37">
          <w:rPr>
            <w:noProof/>
          </w:rPr>
          <w:t>3</w:t>
        </w:r>
      </w:fldSimple>
      <w:r>
        <w:t>: Aceitando os termos de uso do Android Studio</w:t>
      </w:r>
    </w:p>
    <w:p w14:paraId="4DB77D3C" w14:textId="77777777" w:rsidR="00626E67" w:rsidRDefault="00626E67" w:rsidP="00626E67">
      <w:pPr>
        <w:ind w:left="719"/>
        <w:jc w:val="left"/>
      </w:pPr>
    </w:p>
    <w:p w14:paraId="134C413D" w14:textId="77777777" w:rsidR="00626E67" w:rsidRDefault="00626E67" w:rsidP="00626E67">
      <w:pPr>
        <w:pStyle w:val="Ttulo3"/>
      </w:pPr>
      <w:bookmarkStart w:id="9" w:name="_pv7mwy7vou38" w:colFirst="0" w:colLast="0"/>
      <w:bookmarkEnd w:id="9"/>
      <w:r>
        <w:t>Instalação do Android Studio</w:t>
      </w:r>
    </w:p>
    <w:p w14:paraId="6F6F7DD9" w14:textId="075585E5" w:rsidR="00626E67" w:rsidRDefault="00626E67" w:rsidP="00626E67">
      <w:r>
        <w:t>Lembra</w:t>
      </w:r>
      <w:r w:rsidR="00071E2D">
        <w:t>-se</w:t>
      </w:r>
      <w:r>
        <w:t xml:space="preserve"> do Java SDK (JDK), mencionado no curso de Programação Orientada a Objetos (POO)? Enquanto o </w:t>
      </w:r>
      <w:r w:rsidRPr="00B82066">
        <w:rPr>
          <w:i/>
        </w:rPr>
        <w:t>download</w:t>
      </w:r>
      <w:r>
        <w:t xml:space="preserve"> está em andamento </w:t>
      </w:r>
      <w:r w:rsidR="00071E2D">
        <w:t xml:space="preserve">é necessário </w:t>
      </w:r>
      <w:r>
        <w:t>verificar se seu computador possui o JDK instalado. Para que o Android Studio funcione corretamente, é preciso que seu JDK esteja pelo menos na versão 1.6, mas a recomendada é a 1.8.</w:t>
      </w:r>
    </w:p>
    <w:p w14:paraId="233BF2FB" w14:textId="76FE5E0E" w:rsidR="00626E67" w:rsidRDefault="00626E67" w:rsidP="00626E67">
      <w:r>
        <w:t xml:space="preserve">Primeiro </w:t>
      </w:r>
      <w:r w:rsidR="00071E2D">
        <w:t xml:space="preserve">verifique </w:t>
      </w:r>
      <w:r>
        <w:t>a versão do JDK, então abra seu terminal (caso esteja em Linux ou macOS) ou o CMD (caso esteja em Windows) e digite:</w:t>
      </w:r>
    </w:p>
    <w:p w14:paraId="4DE5587B" w14:textId="77777777" w:rsidR="00626E67" w:rsidRDefault="00626E67" w:rsidP="00626E67">
      <w:pPr>
        <w:jc w:val="center"/>
      </w:pPr>
      <w:r>
        <w:rPr>
          <w:rFonts w:ascii="Courier New" w:eastAsia="Courier New" w:hAnsi="Courier New" w:cs="Courier New"/>
        </w:rPr>
        <w:t>javac -version</w:t>
      </w:r>
    </w:p>
    <w:p w14:paraId="72804398" w14:textId="77777777" w:rsidR="00626E67" w:rsidRDefault="00626E67" w:rsidP="00626E67">
      <w:r>
        <w:t>O resultado esperado é um texto como este:</w:t>
      </w:r>
    </w:p>
    <w:p w14:paraId="3DAE010D" w14:textId="77777777" w:rsidR="00626E67" w:rsidRDefault="00626E67" w:rsidP="00626E67">
      <w:pPr>
        <w:jc w:val="center"/>
      </w:pPr>
      <w:r>
        <w:rPr>
          <w:rFonts w:ascii="Courier New" w:eastAsia="Courier New" w:hAnsi="Courier New" w:cs="Courier New"/>
        </w:rPr>
        <w:t>java version “1.8.0_101”</w:t>
      </w:r>
    </w:p>
    <w:p w14:paraId="576B19AD" w14:textId="77777777" w:rsidR="00626E67" w:rsidRDefault="00626E67" w:rsidP="00626E67">
      <w:pPr>
        <w:keepNext/>
        <w:jc w:val="center"/>
      </w:pPr>
      <w:r>
        <w:rPr>
          <w:noProof/>
        </w:rPr>
        <w:lastRenderedPageBreak/>
        <w:drawing>
          <wp:inline distT="114300" distB="114300" distL="114300" distR="114300" wp14:anchorId="3E002A0D" wp14:editId="2759FDB4">
            <wp:extent cx="5566100" cy="1384300"/>
            <wp:effectExtent l="0" t="0" r="0" b="0"/>
            <wp:docPr id="6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 cstate="print"/>
                    <a:srcRect/>
                    <a:stretch>
                      <a:fillRect/>
                    </a:stretch>
                  </pic:blipFill>
                  <pic:spPr>
                    <a:xfrm>
                      <a:off x="0" y="0"/>
                      <a:ext cx="5566100" cy="1384300"/>
                    </a:xfrm>
                    <a:prstGeom prst="rect">
                      <a:avLst/>
                    </a:prstGeom>
                    <a:ln/>
                  </pic:spPr>
                </pic:pic>
              </a:graphicData>
            </a:graphic>
          </wp:inline>
        </w:drawing>
      </w:r>
    </w:p>
    <w:p w14:paraId="42C4E667" w14:textId="77777777" w:rsidR="00626E67" w:rsidRDefault="00626E67" w:rsidP="00626E67">
      <w:pPr>
        <w:pStyle w:val="Legenda"/>
        <w:jc w:val="center"/>
      </w:pPr>
      <w:r>
        <w:t xml:space="preserve">Figura </w:t>
      </w:r>
      <w:fldSimple w:instr=" SEQ Figura \* ARABIC ">
        <w:r w:rsidR="00957E37">
          <w:rPr>
            <w:noProof/>
          </w:rPr>
          <w:t>4</w:t>
        </w:r>
      </w:fldSimple>
      <w:r>
        <w:t>: Terminal aberto mostrando a versão do Java instalada</w:t>
      </w:r>
    </w:p>
    <w:p w14:paraId="16C7CE1E" w14:textId="77777777" w:rsidR="00626E67" w:rsidRDefault="00626E67" w:rsidP="00626E67">
      <w:pPr>
        <w:jc w:val="center"/>
      </w:pPr>
    </w:p>
    <w:p w14:paraId="0A3B206E" w14:textId="77777777" w:rsidR="00626E67" w:rsidRDefault="00626E67" w:rsidP="00626E67">
      <w:pPr>
        <w:jc w:val="center"/>
      </w:pPr>
    </w:p>
    <w:p w14:paraId="1957D309" w14:textId="1C73F5EE" w:rsidR="00626E67" w:rsidRDefault="008631FF" w:rsidP="00626E67">
      <w:r>
        <w:t xml:space="preserve">Nesse </w:t>
      </w:r>
      <w:r w:rsidR="00626E67">
        <w:t xml:space="preserve">caso, a saída apresentada indica que a versão instalada do SDK é 1.8.0. Se no seu terminal </w:t>
      </w:r>
      <w:r w:rsidR="00626E67" w:rsidRPr="00C82830">
        <w:rPr>
          <w:color w:val="FF0000"/>
        </w:rPr>
        <w:t>não</w:t>
      </w:r>
      <w:r w:rsidR="00626E67">
        <w:t xml:space="preserve"> apareceu uma versão anterior a esta, ou nem apresentou </w:t>
      </w:r>
      <w:r w:rsidR="00626E67" w:rsidRPr="00C82830">
        <w:rPr>
          <w:color w:val="FF0000"/>
        </w:rPr>
        <w:t>a</w:t>
      </w:r>
      <w:r w:rsidR="00626E67">
        <w:t xml:space="preserve"> versão, você deve baixar o JDK mais recente acessando esta página: </w:t>
      </w:r>
    </w:p>
    <w:p w14:paraId="5947C727" w14:textId="77777777" w:rsidR="00626E67" w:rsidRDefault="00D13BCB" w:rsidP="00626E67">
      <w:hyperlink r:id="rId13">
        <w:r w:rsidR="00626E67">
          <w:rPr>
            <w:color w:val="1155CC"/>
            <w:u w:val="single"/>
          </w:rPr>
          <w:t>http://www.oracle.com/technetwork/java/javase/downloads/jdk8-downloads-2133151.html</w:t>
        </w:r>
      </w:hyperlink>
    </w:p>
    <w:p w14:paraId="31AFF690" w14:textId="77777777" w:rsidR="00626E67" w:rsidRDefault="00626E67" w:rsidP="00626E67">
      <w:pPr>
        <w:keepNext/>
      </w:pPr>
      <w:r>
        <w:rPr>
          <w:noProof/>
        </w:rPr>
        <w:drawing>
          <wp:inline distT="114300" distB="114300" distL="114300" distR="114300" wp14:anchorId="4266B915" wp14:editId="79D73A89">
            <wp:extent cx="5566100" cy="3771900"/>
            <wp:effectExtent l="0" t="0" r="0" b="0"/>
            <wp:docPr id="4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 cstate="print"/>
                    <a:srcRect/>
                    <a:stretch>
                      <a:fillRect/>
                    </a:stretch>
                  </pic:blipFill>
                  <pic:spPr>
                    <a:xfrm>
                      <a:off x="0" y="0"/>
                      <a:ext cx="5566100" cy="3771900"/>
                    </a:xfrm>
                    <a:prstGeom prst="rect">
                      <a:avLst/>
                    </a:prstGeom>
                    <a:ln/>
                  </pic:spPr>
                </pic:pic>
              </a:graphicData>
            </a:graphic>
          </wp:inline>
        </w:drawing>
      </w:r>
    </w:p>
    <w:p w14:paraId="4692D285" w14:textId="77777777" w:rsidR="00626E67" w:rsidRDefault="00626E67" w:rsidP="00626E67">
      <w:pPr>
        <w:pStyle w:val="Legenda"/>
        <w:jc w:val="center"/>
      </w:pPr>
      <w:r>
        <w:t xml:space="preserve">Figura </w:t>
      </w:r>
      <w:fldSimple w:instr=" SEQ Figura \* ARABIC ">
        <w:r w:rsidR="00957E37">
          <w:rPr>
            <w:noProof/>
          </w:rPr>
          <w:t>5</w:t>
        </w:r>
      </w:fldSimple>
      <w:r>
        <w:t>: Página de download do Java SE</w:t>
      </w:r>
    </w:p>
    <w:p w14:paraId="09A31ADA" w14:textId="77777777" w:rsidR="00626E67" w:rsidRDefault="00626E67" w:rsidP="00626E67"/>
    <w:p w14:paraId="5149CB33" w14:textId="2D6DFF37" w:rsidR="00626E67" w:rsidRDefault="00626E67" w:rsidP="00626E67">
      <w:r>
        <w:t xml:space="preserve">Aceite os termos </w:t>
      </w:r>
      <w:r>
        <w:rPr>
          <w:b/>
          <w:vertAlign w:val="superscript"/>
        </w:rPr>
        <w:t>A</w:t>
      </w:r>
      <w:r>
        <w:t xml:space="preserve"> e</w:t>
      </w:r>
      <w:r w:rsidR="00071E2D">
        <w:t xml:space="preserve"> o</w:t>
      </w:r>
      <w:r>
        <w:t xml:space="preserve"> </w:t>
      </w:r>
      <w:r w:rsidRPr="00DD5940">
        <w:rPr>
          <w:i/>
        </w:rPr>
        <w:t>download</w:t>
      </w:r>
      <w:r>
        <w:t xml:space="preserve"> de acordo com o seu sistema operacional </w:t>
      </w:r>
      <w:r>
        <w:rPr>
          <w:b/>
          <w:vertAlign w:val="superscript"/>
        </w:rPr>
        <w:t>B</w:t>
      </w:r>
      <w:r>
        <w:t xml:space="preserve"> e instale-o.</w:t>
      </w:r>
    </w:p>
    <w:p w14:paraId="1705519A" w14:textId="77777777" w:rsidR="00626E67" w:rsidRDefault="00626E67" w:rsidP="00626E67">
      <w:pPr>
        <w:keepNext/>
      </w:pPr>
      <w:r>
        <w:rPr>
          <w:noProof/>
        </w:rPr>
        <w:lastRenderedPageBreak/>
        <w:drawing>
          <wp:inline distT="114300" distB="114300" distL="114300" distR="114300" wp14:anchorId="50ED86CA" wp14:editId="4358D850">
            <wp:extent cx="5566100" cy="3098800"/>
            <wp:effectExtent l="0" t="0" r="0" b="0"/>
            <wp:docPr id="5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5" cstate="print"/>
                    <a:srcRect/>
                    <a:stretch>
                      <a:fillRect/>
                    </a:stretch>
                  </pic:blipFill>
                  <pic:spPr>
                    <a:xfrm>
                      <a:off x="0" y="0"/>
                      <a:ext cx="5566100" cy="3098800"/>
                    </a:xfrm>
                    <a:prstGeom prst="rect">
                      <a:avLst/>
                    </a:prstGeom>
                    <a:ln/>
                  </pic:spPr>
                </pic:pic>
              </a:graphicData>
            </a:graphic>
          </wp:inline>
        </w:drawing>
      </w:r>
    </w:p>
    <w:p w14:paraId="42182DE7" w14:textId="77777777" w:rsidR="00626E67" w:rsidRDefault="00626E67" w:rsidP="00626E67">
      <w:pPr>
        <w:pStyle w:val="Legenda"/>
        <w:jc w:val="center"/>
      </w:pPr>
      <w:r>
        <w:t xml:space="preserve">Figura </w:t>
      </w:r>
      <w:fldSimple w:instr=" SEQ Figura \* ARABIC ">
        <w:r w:rsidR="00957E37">
          <w:rPr>
            <w:noProof/>
          </w:rPr>
          <w:t>6</w:t>
        </w:r>
      </w:fldSimple>
      <w:r>
        <w:t>: Passos para download do Java SE</w:t>
      </w:r>
    </w:p>
    <w:p w14:paraId="34A5D029" w14:textId="77777777" w:rsidR="00626E67" w:rsidRDefault="00626E67" w:rsidP="00626E67"/>
    <w:p w14:paraId="582F752F" w14:textId="77777777" w:rsidR="00626E67" w:rsidRPr="00626E67" w:rsidRDefault="00626E67" w:rsidP="00626E67">
      <w:pPr>
        <w:pStyle w:val="Ttulo4"/>
      </w:pPr>
      <w:bookmarkStart w:id="10" w:name="_ju9b2uam38m5" w:colFirst="0" w:colLast="0"/>
      <w:bookmarkEnd w:id="10"/>
      <w:r w:rsidRPr="00626E67">
        <w:t>Instruções para macOS</w:t>
      </w:r>
    </w:p>
    <w:p w14:paraId="2FAF6012" w14:textId="1CFAA7D7" w:rsidR="00626E67" w:rsidRDefault="00626E67" w:rsidP="00626E67">
      <w:r>
        <w:t xml:space="preserve">Após o término do download e de verificar que o JDK está instalado apropriadamente, </w:t>
      </w:r>
      <w:r w:rsidR="00071E2D">
        <w:t xml:space="preserve">realize </w:t>
      </w:r>
      <w:r>
        <w:t>o processo de instalação no macOS</w:t>
      </w:r>
      <w:r w:rsidR="00071E2D">
        <w:t>:</w:t>
      </w:r>
    </w:p>
    <w:p w14:paraId="76055DC4" w14:textId="77777777" w:rsidR="00626E67" w:rsidRDefault="00626E67" w:rsidP="00626E67">
      <w:pPr>
        <w:numPr>
          <w:ilvl w:val="0"/>
          <w:numId w:val="5"/>
        </w:numPr>
        <w:ind w:hanging="360"/>
      </w:pPr>
      <w:r>
        <w:t xml:space="preserve">Execute o arquivo </w:t>
      </w:r>
      <w:r w:rsidRPr="00B5305D">
        <w:rPr>
          <w:b/>
        </w:rPr>
        <w:t>.dmg</w:t>
      </w:r>
      <w:r>
        <w:t xml:space="preserve"> baixado.</w:t>
      </w:r>
    </w:p>
    <w:p w14:paraId="46EB1021" w14:textId="77777777" w:rsidR="00626E67" w:rsidRDefault="00626E67" w:rsidP="00626E67">
      <w:pPr>
        <w:numPr>
          <w:ilvl w:val="0"/>
          <w:numId w:val="5"/>
        </w:numPr>
        <w:ind w:hanging="360"/>
        <w:contextualSpacing/>
      </w:pPr>
      <w:r>
        <w:t xml:space="preserve">Na nova tela que se abriu, clique e arraste o Android Studio para dentro da pasta </w:t>
      </w:r>
      <w:r w:rsidRPr="00B5305D">
        <w:rPr>
          <w:b/>
        </w:rPr>
        <w:t>Aplicativos</w:t>
      </w:r>
      <w:r>
        <w:t>, em seguida execute-o.</w:t>
      </w:r>
    </w:p>
    <w:p w14:paraId="42D6996E" w14:textId="77777777" w:rsidR="00626E67" w:rsidRDefault="00626E67" w:rsidP="00626E67">
      <w:pPr>
        <w:keepNext/>
        <w:ind w:left="715"/>
        <w:jc w:val="center"/>
      </w:pPr>
      <w:r>
        <w:rPr>
          <w:noProof/>
        </w:rPr>
        <w:lastRenderedPageBreak/>
        <w:drawing>
          <wp:inline distT="114300" distB="114300" distL="114300" distR="114300" wp14:anchorId="426F423D" wp14:editId="414CFB72">
            <wp:extent cx="5566100" cy="3594100"/>
            <wp:effectExtent l="0" t="0" r="0" b="0"/>
            <wp:docPr id="8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cstate="print"/>
                    <a:srcRect/>
                    <a:stretch>
                      <a:fillRect/>
                    </a:stretch>
                  </pic:blipFill>
                  <pic:spPr>
                    <a:xfrm>
                      <a:off x="0" y="0"/>
                      <a:ext cx="5566100" cy="3594100"/>
                    </a:xfrm>
                    <a:prstGeom prst="rect">
                      <a:avLst/>
                    </a:prstGeom>
                    <a:ln/>
                  </pic:spPr>
                </pic:pic>
              </a:graphicData>
            </a:graphic>
          </wp:inline>
        </w:drawing>
      </w:r>
    </w:p>
    <w:p w14:paraId="3DC8E9D4" w14:textId="57059588" w:rsidR="00626E67" w:rsidRDefault="00626E67" w:rsidP="00626E67">
      <w:pPr>
        <w:pStyle w:val="Legenda"/>
        <w:jc w:val="center"/>
      </w:pPr>
      <w:r>
        <w:t xml:space="preserve">Figura </w:t>
      </w:r>
      <w:fldSimple w:instr=" SEQ Figura \* ARABIC ">
        <w:r w:rsidR="00957E37">
          <w:rPr>
            <w:noProof/>
          </w:rPr>
          <w:t>7</w:t>
        </w:r>
      </w:fldSimple>
      <w:r>
        <w:t xml:space="preserve">: </w:t>
      </w:r>
      <w:r w:rsidR="008631FF">
        <w:t xml:space="preserve">Início </w:t>
      </w:r>
      <w:r>
        <w:t>da instalação do Android Studio em Mac. Clique e arraste o app para a pasta Aplicativos</w:t>
      </w:r>
    </w:p>
    <w:p w14:paraId="5FBF2DD3" w14:textId="77777777" w:rsidR="00626E67" w:rsidRDefault="00626E67" w:rsidP="00626E67">
      <w:pPr>
        <w:ind w:left="715"/>
        <w:jc w:val="center"/>
      </w:pPr>
    </w:p>
    <w:p w14:paraId="444DE041" w14:textId="519031AC" w:rsidR="00626E67" w:rsidRDefault="00626E67" w:rsidP="00626E67">
      <w:pPr>
        <w:numPr>
          <w:ilvl w:val="0"/>
          <w:numId w:val="5"/>
        </w:numPr>
        <w:ind w:hanging="360"/>
      </w:pPr>
      <w:r>
        <w:t>Se você já usou o Android Studio neste computador, você pode importar seus projetos se preferir.</w:t>
      </w:r>
    </w:p>
    <w:p w14:paraId="7AA0E6F7" w14:textId="77777777" w:rsidR="00626E67" w:rsidRDefault="00626E67" w:rsidP="00626E67">
      <w:pPr>
        <w:keepNext/>
        <w:ind w:left="715"/>
      </w:pPr>
      <w:r>
        <w:rPr>
          <w:noProof/>
        </w:rPr>
        <w:drawing>
          <wp:inline distT="114300" distB="114300" distL="114300" distR="114300" wp14:anchorId="415723B9" wp14:editId="47024BD8">
            <wp:extent cx="5566100" cy="2184400"/>
            <wp:effectExtent l="0" t="0" r="0" b="0"/>
            <wp:docPr id="61"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7" cstate="print"/>
                    <a:srcRect/>
                    <a:stretch>
                      <a:fillRect/>
                    </a:stretch>
                  </pic:blipFill>
                  <pic:spPr>
                    <a:xfrm>
                      <a:off x="0" y="0"/>
                      <a:ext cx="5566100" cy="2184400"/>
                    </a:xfrm>
                    <a:prstGeom prst="rect">
                      <a:avLst/>
                    </a:prstGeom>
                    <a:ln/>
                  </pic:spPr>
                </pic:pic>
              </a:graphicData>
            </a:graphic>
          </wp:inline>
        </w:drawing>
      </w:r>
    </w:p>
    <w:p w14:paraId="09C98B45" w14:textId="77777777" w:rsidR="00626E67" w:rsidRDefault="00626E67" w:rsidP="00626E67">
      <w:pPr>
        <w:pStyle w:val="Legenda"/>
        <w:jc w:val="center"/>
      </w:pPr>
      <w:r>
        <w:t xml:space="preserve">Figura </w:t>
      </w:r>
      <w:fldSimple w:instr=" SEQ Figura \* ARABIC ">
        <w:r w:rsidR="00957E37">
          <w:rPr>
            <w:noProof/>
          </w:rPr>
          <w:t>8</w:t>
        </w:r>
      </w:fldSimple>
      <w:r>
        <w:t>: Completando a instalação - Restaurando configurações prévias</w:t>
      </w:r>
    </w:p>
    <w:p w14:paraId="13F07B29" w14:textId="77777777" w:rsidR="00626E67" w:rsidRDefault="00626E67" w:rsidP="00626E67">
      <w:pPr>
        <w:ind w:left="715"/>
      </w:pPr>
    </w:p>
    <w:p w14:paraId="0BB18401" w14:textId="40CC2042" w:rsidR="00626E67" w:rsidRDefault="00626E67" w:rsidP="00626E67">
      <w:pPr>
        <w:numPr>
          <w:ilvl w:val="0"/>
          <w:numId w:val="5"/>
        </w:numPr>
        <w:ind w:hanging="360"/>
      </w:pPr>
      <w:r>
        <w:t xml:space="preserve">O </w:t>
      </w:r>
      <w:r w:rsidRPr="003A264A">
        <w:rPr>
          <w:i/>
        </w:rPr>
        <w:t>wizard</w:t>
      </w:r>
      <w:r>
        <w:t xml:space="preserve"> (ou assistente de instalação) do Android Studio </w:t>
      </w:r>
      <w:r w:rsidR="00071E2D">
        <w:t>lhe guiar</w:t>
      </w:r>
      <w:r w:rsidR="003A264A">
        <w:t>á</w:t>
      </w:r>
      <w:r>
        <w:t xml:space="preserve"> até o final do processo de instalação, apenas escolha suas prefer</w:t>
      </w:r>
      <w:r w:rsidRPr="00E0159C">
        <w:rPr>
          <w:color w:val="FF0000"/>
        </w:rPr>
        <w:t>ê</w:t>
      </w:r>
      <w:r>
        <w:t>ncias e prossiga.</w:t>
      </w:r>
    </w:p>
    <w:p w14:paraId="3421BF01" w14:textId="77777777" w:rsidR="00626E67" w:rsidRDefault="00626E67" w:rsidP="00626E67">
      <w:pPr>
        <w:keepNext/>
        <w:ind w:left="850"/>
        <w:jc w:val="left"/>
      </w:pPr>
      <w:r>
        <w:rPr>
          <w:noProof/>
        </w:rPr>
        <w:lastRenderedPageBreak/>
        <w:drawing>
          <wp:inline distT="114300" distB="114300" distL="114300" distR="114300" wp14:anchorId="3E247CEE" wp14:editId="18D979AD">
            <wp:extent cx="5566100" cy="4140200"/>
            <wp:effectExtent l="0" t="0" r="0" b="0"/>
            <wp:docPr id="4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8" cstate="print"/>
                    <a:srcRect/>
                    <a:stretch>
                      <a:fillRect/>
                    </a:stretch>
                  </pic:blipFill>
                  <pic:spPr>
                    <a:xfrm>
                      <a:off x="0" y="0"/>
                      <a:ext cx="5566100" cy="4140200"/>
                    </a:xfrm>
                    <a:prstGeom prst="rect">
                      <a:avLst/>
                    </a:prstGeom>
                    <a:ln/>
                  </pic:spPr>
                </pic:pic>
              </a:graphicData>
            </a:graphic>
          </wp:inline>
        </w:drawing>
      </w:r>
    </w:p>
    <w:p w14:paraId="0DA95C63" w14:textId="71FE4AA2" w:rsidR="00626E67" w:rsidRDefault="00626E67" w:rsidP="00626E67">
      <w:pPr>
        <w:pStyle w:val="Legenda"/>
        <w:jc w:val="center"/>
      </w:pPr>
      <w:r>
        <w:t xml:space="preserve">Figura </w:t>
      </w:r>
      <w:fldSimple w:instr=" SEQ Figura \* ARABIC ">
        <w:r w:rsidR="00957E37">
          <w:rPr>
            <w:noProof/>
          </w:rPr>
          <w:t>9</w:t>
        </w:r>
      </w:fldSimple>
      <w:r>
        <w:t xml:space="preserve">: </w:t>
      </w:r>
      <w:r w:rsidR="008631FF">
        <w:t xml:space="preserve">Sequência </w:t>
      </w:r>
      <w:r>
        <w:t>de telas para instalação do Android Studio</w:t>
      </w:r>
    </w:p>
    <w:p w14:paraId="3549FF55" w14:textId="77777777" w:rsidR="00626E67" w:rsidRDefault="00626E67" w:rsidP="00626E67">
      <w:pPr>
        <w:ind w:left="850"/>
        <w:jc w:val="left"/>
      </w:pPr>
    </w:p>
    <w:p w14:paraId="72D530A6" w14:textId="43820DB5" w:rsidR="00626E67" w:rsidRDefault="00071E2D" w:rsidP="00626E67">
      <w:r>
        <w:t xml:space="preserve">Isso </w:t>
      </w:r>
      <w:r w:rsidR="00626E67">
        <w:t xml:space="preserve">é o bastante para </w:t>
      </w:r>
      <w:r>
        <w:t xml:space="preserve">a </w:t>
      </w:r>
      <w:r w:rsidR="00626E67">
        <w:t>instalação no macOS.</w:t>
      </w:r>
    </w:p>
    <w:p w14:paraId="77B84929" w14:textId="77777777" w:rsidR="00626E67" w:rsidRDefault="00626E67" w:rsidP="00626E67">
      <w:pPr>
        <w:pStyle w:val="Ttulo4"/>
      </w:pPr>
      <w:bookmarkStart w:id="11" w:name="_pcb3jn5juk0g" w:colFirst="0" w:colLast="0"/>
      <w:bookmarkEnd w:id="11"/>
      <w:r>
        <w:t>Instruções para Linux</w:t>
      </w:r>
    </w:p>
    <w:p w14:paraId="73DBA9A5" w14:textId="77777777" w:rsidR="00626E67" w:rsidRDefault="00626E67" w:rsidP="00626E67">
      <w:r>
        <w:t>Desenvolver aplicativos utilizando o Android Studio é mais recomendado em ambiente Linux, pois além de ser um SO mais leve, a IDE foi feita para rodar principalmente nele, então você encontrará mais fluidez e menos travamentos utilizando o Linux. Para fazer a instalação, siga os seguintes passos:</w:t>
      </w:r>
    </w:p>
    <w:p w14:paraId="4D08139B" w14:textId="2CE921A2" w:rsidR="00626E67" w:rsidRDefault="00131AC3" w:rsidP="00626E67">
      <w:pPr>
        <w:numPr>
          <w:ilvl w:val="0"/>
          <w:numId w:val="7"/>
        </w:numPr>
        <w:ind w:hanging="360"/>
      </w:pPr>
      <w:r>
        <w:t xml:space="preserve">Extraia </w:t>
      </w:r>
      <w:r w:rsidR="00626E67">
        <w:t xml:space="preserve">o arquivo </w:t>
      </w:r>
      <w:r w:rsidR="00626E67" w:rsidRPr="00A53D13">
        <w:rPr>
          <w:b/>
        </w:rPr>
        <w:t>.zip</w:t>
      </w:r>
      <w:r w:rsidR="00626E67">
        <w:t xml:space="preserve"> baixado para uma localização apropriada para seus aplicativos</w:t>
      </w:r>
      <w:r w:rsidR="00071E2D">
        <w:t>,</w:t>
      </w:r>
      <w:r w:rsidR="00626E67">
        <w:t xml:space="preserve"> como </w:t>
      </w:r>
      <w:r w:rsidR="00626E67" w:rsidRPr="00A53D13">
        <w:rPr>
          <w:b/>
        </w:rPr>
        <w:t>/usr/local</w:t>
      </w:r>
      <w:r w:rsidR="00626E67">
        <w:t xml:space="preserve"> para usuário normal ou </w:t>
      </w:r>
      <w:r w:rsidR="00626E67" w:rsidRPr="00A53D13">
        <w:rPr>
          <w:b/>
        </w:rPr>
        <w:t>/opt/</w:t>
      </w:r>
      <w:r w:rsidR="00626E67">
        <w:t xml:space="preserve"> para usuários compartilhados.</w:t>
      </w:r>
    </w:p>
    <w:p w14:paraId="49E4F41B" w14:textId="77777777" w:rsidR="00626E67" w:rsidRDefault="00626E67" w:rsidP="00626E67">
      <w:pPr>
        <w:numPr>
          <w:ilvl w:val="0"/>
          <w:numId w:val="7"/>
        </w:numPr>
        <w:ind w:hanging="360"/>
        <w:contextualSpacing/>
      </w:pPr>
      <w:r>
        <w:t xml:space="preserve">Para executar o Android Studio, abra o terminal, navegue até o diretório </w:t>
      </w:r>
      <w:r w:rsidRPr="00A53D13">
        <w:rPr>
          <w:b/>
        </w:rPr>
        <w:t>android-studio/bin</w:t>
      </w:r>
      <w:r>
        <w:t xml:space="preserve"> e execute o </w:t>
      </w:r>
      <w:r w:rsidRPr="00A53D13">
        <w:rPr>
          <w:b/>
        </w:rPr>
        <w:t>arquivo.sh</w:t>
      </w:r>
      <w:r>
        <w:t>.</w:t>
      </w:r>
    </w:p>
    <w:p w14:paraId="6F757EA1" w14:textId="06BBFCF3" w:rsidR="00626E67" w:rsidRDefault="00626E67" w:rsidP="00626E67">
      <w:pPr>
        <w:ind w:left="1116"/>
      </w:pPr>
      <w:r>
        <w:rPr>
          <w:b/>
          <w:color w:val="434343"/>
        </w:rPr>
        <w:t>DICA</w:t>
      </w:r>
      <w:r>
        <w:rPr>
          <w:color w:val="434343"/>
        </w:rPr>
        <w:t xml:space="preserve">: Adicione o diretório </w:t>
      </w:r>
      <w:r w:rsidRPr="00B5305D">
        <w:rPr>
          <w:b/>
          <w:color w:val="434343"/>
        </w:rPr>
        <w:t>android-studio/bin/</w:t>
      </w:r>
      <w:r>
        <w:rPr>
          <w:color w:val="434343"/>
        </w:rPr>
        <w:t xml:space="preserve"> para a sua variável de ambiente </w:t>
      </w:r>
      <w:r w:rsidRPr="00B5305D">
        <w:rPr>
          <w:b/>
          <w:color w:val="434343"/>
        </w:rPr>
        <w:t>PATH</w:t>
      </w:r>
      <w:r>
        <w:rPr>
          <w:color w:val="434343"/>
        </w:rPr>
        <w:t xml:space="preserve"> para que você possa inicializar o Android Studio a partir de qualquer diretório.</w:t>
      </w:r>
    </w:p>
    <w:p w14:paraId="0987E9FE" w14:textId="40BE0A70" w:rsidR="00626E67" w:rsidRDefault="00626E67" w:rsidP="00626E67">
      <w:pPr>
        <w:numPr>
          <w:ilvl w:val="0"/>
          <w:numId w:val="7"/>
        </w:numPr>
        <w:ind w:hanging="360"/>
        <w:contextualSpacing/>
      </w:pPr>
      <w:r>
        <w:t>Se você já havia utilizado o Android Studio neste computador, importe quaisquer configurações anteriores, se assim preferir</w:t>
      </w:r>
      <w:r w:rsidR="00071E2D">
        <w:t>,</w:t>
      </w:r>
      <w:r>
        <w:t xml:space="preserve"> e clique em OK.</w:t>
      </w:r>
    </w:p>
    <w:p w14:paraId="3E28605C" w14:textId="5F4FC7A0" w:rsidR="00626E67" w:rsidRDefault="00626E67" w:rsidP="00626E67">
      <w:pPr>
        <w:numPr>
          <w:ilvl w:val="0"/>
          <w:numId w:val="7"/>
        </w:numPr>
        <w:ind w:hanging="360"/>
        <w:contextualSpacing/>
      </w:pPr>
      <w:r>
        <w:lastRenderedPageBreak/>
        <w:t xml:space="preserve">Da mesma forma que no macOS, o </w:t>
      </w:r>
      <w:r w:rsidRPr="00271887">
        <w:rPr>
          <w:i/>
        </w:rPr>
        <w:t>wizard</w:t>
      </w:r>
      <w:r>
        <w:t xml:space="preserve"> do Android Studio </w:t>
      </w:r>
      <w:r w:rsidR="00071E2D">
        <w:t>v lhe</w:t>
      </w:r>
      <w:r>
        <w:t xml:space="preserve"> guiar</w:t>
      </w:r>
      <w:r w:rsidR="00271887">
        <w:t>á</w:t>
      </w:r>
      <w:r>
        <w:t xml:space="preserve"> durante o processo de instalação, inclusive para instalações adicionais dos componentes do SDK que podem ser requ</w:t>
      </w:r>
      <w:r w:rsidRPr="00E0159C">
        <w:rPr>
          <w:color w:val="FF0000"/>
        </w:rPr>
        <w:t>e</w:t>
      </w:r>
      <w:r>
        <w:t>ridos no desenvolvimento.</w:t>
      </w:r>
    </w:p>
    <w:p w14:paraId="2E056DE8" w14:textId="77777777" w:rsidR="00626E67" w:rsidRDefault="00626E67" w:rsidP="00626E67">
      <w:pPr>
        <w:ind w:left="1248"/>
        <w:rPr>
          <w:rFonts w:ascii="Courier New" w:eastAsia="Courier New" w:hAnsi="Courier New" w:cs="Courier New"/>
          <w:color w:val="434343"/>
        </w:rPr>
      </w:pPr>
      <w:r>
        <w:rPr>
          <w:b/>
          <w:color w:val="434343"/>
        </w:rPr>
        <w:t xml:space="preserve">DICA: </w:t>
      </w:r>
      <w:r>
        <w:rPr>
          <w:color w:val="434343"/>
        </w:rPr>
        <w:t>Se você está utilizando uma versão 64-bit do Ubuntu, você precisará instalar algumas bibliotecas de compatibilidade com 32-bit. Use o seguinte comando:</w:t>
      </w:r>
    </w:p>
    <w:p w14:paraId="215637DF" w14:textId="77777777" w:rsidR="00626E67" w:rsidRPr="00271887" w:rsidRDefault="00626E67" w:rsidP="00626E67">
      <w:pPr>
        <w:ind w:left="1248"/>
        <w:jc w:val="left"/>
        <w:rPr>
          <w:lang w:val="en-US"/>
        </w:rPr>
      </w:pPr>
      <w:r w:rsidRPr="00271887">
        <w:rPr>
          <w:rFonts w:ascii="Courier New" w:eastAsia="Courier New" w:hAnsi="Courier New" w:cs="Courier New"/>
          <w:color w:val="434343"/>
          <w:lang w:val="en-US"/>
        </w:rPr>
        <w:t>sudoapt-getinstall lib32z1 lib32ncurses5 lib32bz2-1.0 lib32stdc++6</w:t>
      </w:r>
    </w:p>
    <w:p w14:paraId="03AA30A5" w14:textId="2F1EFFD3" w:rsidR="00626E67" w:rsidRDefault="00626E67" w:rsidP="00626E67">
      <w:pPr>
        <w:ind w:left="1248"/>
      </w:pPr>
      <w:r>
        <w:rPr>
          <w:color w:val="434343"/>
        </w:rPr>
        <w:t xml:space="preserve">Se </w:t>
      </w:r>
      <w:r w:rsidR="00071E2D">
        <w:rPr>
          <w:color w:val="434343"/>
        </w:rPr>
        <w:t xml:space="preserve">você </w:t>
      </w:r>
      <w:r>
        <w:rPr>
          <w:color w:val="434343"/>
        </w:rPr>
        <w:t>está utilizando uma versão 64-bit do Fedora, o comando é o seguinte:</w:t>
      </w:r>
    </w:p>
    <w:p w14:paraId="3318DA1F" w14:textId="77777777" w:rsidR="00626E67" w:rsidRDefault="00626E67" w:rsidP="00626E67">
      <w:pPr>
        <w:ind w:left="1248"/>
        <w:jc w:val="left"/>
      </w:pPr>
      <w:r>
        <w:rPr>
          <w:rFonts w:ascii="Courier New" w:eastAsia="Courier New" w:hAnsi="Courier New" w:cs="Courier New"/>
          <w:color w:val="434343"/>
        </w:rPr>
        <w:t>sudoyuminstall zlib.i686 ncurses-libs.i686 bzip2-libs.i686</w:t>
      </w:r>
    </w:p>
    <w:p w14:paraId="5B74A93B" w14:textId="77777777" w:rsidR="00626E67" w:rsidRDefault="00626E67" w:rsidP="00626E67">
      <w:pPr>
        <w:pStyle w:val="Ttulo4"/>
      </w:pPr>
      <w:bookmarkStart w:id="12" w:name="_aptm2s627dco" w:colFirst="0" w:colLast="0"/>
      <w:bookmarkEnd w:id="12"/>
      <w:r>
        <w:t>Instruções para Windows</w:t>
      </w:r>
    </w:p>
    <w:p w14:paraId="258D31B3" w14:textId="04460C88" w:rsidR="00626E67" w:rsidRDefault="00626E67" w:rsidP="00626E67">
      <w:r>
        <w:t>Se</w:t>
      </w:r>
      <w:r w:rsidR="00071E2D">
        <w:t xml:space="preserve"> você</w:t>
      </w:r>
      <w:r>
        <w:t xml:space="preserve"> não </w:t>
      </w:r>
      <w:r w:rsidR="00271887">
        <w:t>está</w:t>
      </w:r>
      <w:r>
        <w:t xml:space="preserve"> usando macOS nem Linux, então s</w:t>
      </w:r>
      <w:r w:rsidR="00071E2D">
        <w:t>iga</w:t>
      </w:r>
      <w:r>
        <w:t xml:space="preserve"> as instruções para o Windows:</w:t>
      </w:r>
    </w:p>
    <w:p w14:paraId="34B85DC5" w14:textId="77777777" w:rsidR="00626E67" w:rsidRDefault="00626E67" w:rsidP="00626E67">
      <w:pPr>
        <w:numPr>
          <w:ilvl w:val="0"/>
          <w:numId w:val="38"/>
        </w:numPr>
        <w:ind w:hanging="360"/>
        <w:contextualSpacing/>
      </w:pPr>
      <w:r>
        <w:t>Execute o arquivo</w:t>
      </w:r>
      <w:r w:rsidRPr="00B5305D">
        <w:rPr>
          <w:b/>
        </w:rPr>
        <w:t>.exe</w:t>
      </w:r>
      <w:r>
        <w:t xml:space="preserve"> baixado</w:t>
      </w:r>
      <w:r>
        <w:rPr>
          <w:color w:val="FF0000"/>
        </w:rPr>
        <w:t>.</w:t>
      </w:r>
    </w:p>
    <w:p w14:paraId="1FF21BD2" w14:textId="77777777" w:rsidR="00626E67" w:rsidRDefault="00626E67" w:rsidP="00626E67">
      <w:pPr>
        <w:numPr>
          <w:ilvl w:val="0"/>
          <w:numId w:val="38"/>
        </w:numPr>
        <w:ind w:hanging="360"/>
        <w:contextualSpacing/>
      </w:pPr>
      <w:r>
        <w:t xml:space="preserve">Siga </w:t>
      </w:r>
      <w:r w:rsidRPr="00E0159C">
        <w:rPr>
          <w:color w:val="FF0000"/>
        </w:rPr>
        <w:t>os</w:t>
      </w:r>
      <w:r>
        <w:t xml:space="preserve"> passos do </w:t>
      </w:r>
      <w:r w:rsidRPr="00271887">
        <w:rPr>
          <w:i/>
        </w:rPr>
        <w:t>wizard</w:t>
      </w:r>
      <w:r>
        <w:t xml:space="preserve"> para instalar o Android Studio e </w:t>
      </w:r>
      <w:r>
        <w:rPr>
          <w:color w:val="FF0000"/>
        </w:rPr>
        <w:t xml:space="preserve">as </w:t>
      </w:r>
      <w:r>
        <w:t>ferramentas necessárias.</w:t>
      </w:r>
    </w:p>
    <w:p w14:paraId="2622052F" w14:textId="77777777" w:rsidR="00626E67" w:rsidRDefault="00626E67" w:rsidP="00626E67">
      <w:pPr>
        <w:jc w:val="left"/>
      </w:pPr>
    </w:p>
    <w:p w14:paraId="022D90E7" w14:textId="77777777" w:rsidR="00626E67" w:rsidRDefault="00626E67" w:rsidP="00626E67">
      <w:pPr>
        <w:jc w:val="left"/>
      </w:pPr>
    </w:p>
    <w:p w14:paraId="53B03012" w14:textId="77777777" w:rsidR="00D9044F" w:rsidRDefault="00626E67" w:rsidP="00D9044F">
      <w:pPr>
        <w:keepNext/>
        <w:jc w:val="left"/>
      </w:pPr>
      <w:r>
        <w:rPr>
          <w:noProof/>
        </w:rPr>
        <w:drawing>
          <wp:inline distT="114300" distB="114300" distL="114300" distR="114300" wp14:anchorId="6A1D92B3" wp14:editId="0B91C75B">
            <wp:extent cx="5566100" cy="2057400"/>
            <wp:effectExtent l="0" t="0" r="0" b="0"/>
            <wp:docPr id="5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9" cstate="print"/>
                    <a:srcRect/>
                    <a:stretch>
                      <a:fillRect/>
                    </a:stretch>
                  </pic:blipFill>
                  <pic:spPr>
                    <a:xfrm>
                      <a:off x="0" y="0"/>
                      <a:ext cx="5566100" cy="2057400"/>
                    </a:xfrm>
                    <a:prstGeom prst="rect">
                      <a:avLst/>
                    </a:prstGeom>
                    <a:ln/>
                  </pic:spPr>
                </pic:pic>
              </a:graphicData>
            </a:graphic>
          </wp:inline>
        </w:drawing>
      </w:r>
    </w:p>
    <w:p w14:paraId="730D0A89" w14:textId="0E5B8318" w:rsidR="00D9044F" w:rsidRDefault="00D9044F" w:rsidP="008F4B5B">
      <w:pPr>
        <w:pStyle w:val="Legenda"/>
        <w:jc w:val="center"/>
      </w:pPr>
      <w:r>
        <w:t xml:space="preserve">Figura </w:t>
      </w:r>
      <w:fldSimple w:instr=" SEQ Figura \* ARABIC ">
        <w:r w:rsidR="00957E37">
          <w:rPr>
            <w:noProof/>
          </w:rPr>
          <w:t>10</w:t>
        </w:r>
      </w:fldSimple>
      <w:r>
        <w:t xml:space="preserve">: </w:t>
      </w:r>
      <w:r w:rsidR="00071E2D" w:rsidRPr="003F3D31">
        <w:t>Sequ</w:t>
      </w:r>
      <w:r w:rsidR="00071E2D">
        <w:t>ê</w:t>
      </w:r>
      <w:r w:rsidR="00071E2D" w:rsidRPr="003F3D31">
        <w:t xml:space="preserve">ncia </w:t>
      </w:r>
      <w:r w:rsidRPr="003F3D31">
        <w:t>de telas para instalação do Android Studio em Windows</w:t>
      </w:r>
      <w:r>
        <w:t xml:space="preserve"> - Parte 1</w:t>
      </w:r>
    </w:p>
    <w:p w14:paraId="291CA391" w14:textId="4A770964" w:rsidR="00626E67" w:rsidRDefault="00626E67" w:rsidP="00626E67">
      <w:pPr>
        <w:keepNext/>
        <w:jc w:val="left"/>
      </w:pPr>
      <w:r>
        <w:rPr>
          <w:noProof/>
        </w:rPr>
        <w:lastRenderedPageBreak/>
        <w:drawing>
          <wp:inline distT="114300" distB="114300" distL="114300" distR="114300" wp14:anchorId="729997DE" wp14:editId="09640721">
            <wp:extent cx="5566100" cy="4051300"/>
            <wp:effectExtent l="0" t="0" r="0" b="0"/>
            <wp:docPr id="2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cstate="print"/>
                    <a:srcRect/>
                    <a:stretch>
                      <a:fillRect/>
                    </a:stretch>
                  </pic:blipFill>
                  <pic:spPr>
                    <a:xfrm>
                      <a:off x="0" y="0"/>
                      <a:ext cx="5566100" cy="4051300"/>
                    </a:xfrm>
                    <a:prstGeom prst="rect">
                      <a:avLst/>
                    </a:prstGeom>
                    <a:ln/>
                  </pic:spPr>
                </pic:pic>
              </a:graphicData>
            </a:graphic>
          </wp:inline>
        </w:drawing>
      </w:r>
    </w:p>
    <w:p w14:paraId="4ABBCD9D" w14:textId="5EDB7DBD" w:rsidR="00626E67" w:rsidRDefault="00626E67" w:rsidP="00626E67">
      <w:pPr>
        <w:pStyle w:val="Legenda"/>
        <w:jc w:val="center"/>
      </w:pPr>
      <w:r>
        <w:t xml:space="preserve">Figura </w:t>
      </w:r>
      <w:fldSimple w:instr=" SEQ Figura \* ARABIC ">
        <w:r w:rsidR="00957E37">
          <w:rPr>
            <w:noProof/>
          </w:rPr>
          <w:t>11</w:t>
        </w:r>
      </w:fldSimple>
      <w:r>
        <w:t xml:space="preserve">: </w:t>
      </w:r>
      <w:r w:rsidR="00071E2D">
        <w:t xml:space="preserve">Sequência </w:t>
      </w:r>
      <w:r>
        <w:t>de telas para instalação do Android Studio em Windows</w:t>
      </w:r>
      <w:r w:rsidR="00D9044F">
        <w:t xml:space="preserve"> – Parte 2</w:t>
      </w:r>
    </w:p>
    <w:p w14:paraId="21CBEC02" w14:textId="77777777" w:rsidR="00626E67" w:rsidRDefault="00626E67" w:rsidP="00626E67">
      <w:pPr>
        <w:jc w:val="left"/>
      </w:pPr>
    </w:p>
    <w:p w14:paraId="2729D8C0" w14:textId="5DC20505" w:rsidR="00626E67" w:rsidRDefault="00626E67" w:rsidP="00626E67">
      <w:pPr>
        <w:numPr>
          <w:ilvl w:val="0"/>
          <w:numId w:val="38"/>
        </w:numPr>
        <w:ind w:hanging="360"/>
        <w:contextualSpacing/>
      </w:pPr>
      <w:r>
        <w:t xml:space="preserve">Alguns sistemas Windows poderão não reconhecer que o JDK está instalado e não </w:t>
      </w:r>
      <w:r w:rsidR="00131AC3">
        <w:t xml:space="preserve">conseguirão </w:t>
      </w:r>
      <w:r>
        <w:t xml:space="preserve">executá-lo quando o Android Studio </w:t>
      </w:r>
      <w:r w:rsidRPr="00E0159C">
        <w:rPr>
          <w:color w:val="FF0000"/>
        </w:rPr>
        <w:t>o</w:t>
      </w:r>
      <w:r>
        <w:t xml:space="preserve"> requerer. Se você está encontrando </w:t>
      </w:r>
      <w:r w:rsidR="00943E25">
        <w:t xml:space="preserve">esse </w:t>
      </w:r>
      <w:r>
        <w:t>problema, você precisa ajustar uma variável de ambiente para indicar a localização correta do JDK.</w:t>
      </w:r>
    </w:p>
    <w:p w14:paraId="0B6D174B" w14:textId="63B4EA53" w:rsidR="00626E67" w:rsidRDefault="00626E67" w:rsidP="00626E67">
      <w:pPr>
        <w:ind w:left="711"/>
      </w:pPr>
      <w:r>
        <w:tab/>
        <w:t>Em uma instalação comum</w:t>
      </w:r>
      <w:r w:rsidR="00943E25">
        <w:t>,</w:t>
      </w:r>
      <w:r>
        <w:t xml:space="preserve"> selecione o </w:t>
      </w:r>
      <w:r>
        <w:rPr>
          <w:b/>
        </w:rPr>
        <w:t>Menu Iniciar &gt; Meu Computador &gt; Propriedades &gt; Propriedades Avançadas de Sistema</w:t>
      </w:r>
      <w:r>
        <w:t xml:space="preserve">. Então abra a aba </w:t>
      </w:r>
      <w:r>
        <w:rPr>
          <w:b/>
        </w:rPr>
        <w:t xml:space="preserve">Avançado &gt; Variáveis de Ambiente </w:t>
      </w:r>
      <w:r>
        <w:t xml:space="preserve">e adicione uma nova nomeando-a de </w:t>
      </w:r>
      <w:r>
        <w:rPr>
          <w:rFonts w:ascii="Courier New" w:eastAsia="Courier New" w:hAnsi="Courier New" w:cs="Courier New"/>
        </w:rPr>
        <w:t>JAVA_HOME</w:t>
      </w:r>
      <w:r>
        <w:t xml:space="preserve">, que deverá apontar para o diretório do seu JDK, que neste caso está em </w:t>
      </w:r>
      <w:r w:rsidRPr="008F4B5B">
        <w:rPr>
          <w:rFonts w:asciiTheme="minorHAnsi" w:eastAsia="Courier New" w:hAnsiTheme="minorHAnsi" w:cs="Courier New"/>
          <w:b/>
        </w:rPr>
        <w:t>C:\Program Files\Java\jdk1.8.0_101</w:t>
      </w:r>
      <w:r>
        <w:t>.</w:t>
      </w:r>
    </w:p>
    <w:p w14:paraId="73234E0B" w14:textId="77777777" w:rsidR="00626E67" w:rsidRDefault="00626E67" w:rsidP="00626E67">
      <w:r>
        <w:t>A instalação para Windows pode ser um pouco mais complicada do que nos demais sistemas, então peça ajuda ao educador em caso de dúvidas.</w:t>
      </w:r>
    </w:p>
    <w:p w14:paraId="2C75E5DF" w14:textId="13E436FF" w:rsidR="00626E67" w:rsidRDefault="00626E67" w:rsidP="00626E67">
      <w:r>
        <w:t xml:space="preserve">Após </w:t>
      </w:r>
      <w:r w:rsidR="0020425E">
        <w:t xml:space="preserve">esses </w:t>
      </w:r>
      <w:r>
        <w:t xml:space="preserve">passos, o Android Studio estará pronto para uso. Agora </w:t>
      </w:r>
      <w:r w:rsidR="0020425E">
        <w:t xml:space="preserve">você vai </w:t>
      </w:r>
      <w:r>
        <w:t>conhecê-lo melhor.</w:t>
      </w:r>
    </w:p>
    <w:p w14:paraId="420068D0" w14:textId="77777777" w:rsidR="00626E67" w:rsidRDefault="00626E67" w:rsidP="00626E67">
      <w:pPr>
        <w:jc w:val="center"/>
      </w:pPr>
    </w:p>
    <w:p w14:paraId="24C1D45F" w14:textId="17F71B93" w:rsidR="00626E67" w:rsidRDefault="00626E67" w:rsidP="00626E67">
      <w:pPr>
        <w:pStyle w:val="Ttulo2"/>
      </w:pPr>
      <w:bookmarkStart w:id="13" w:name="_4h2kz2gkzuvd" w:colFirst="0" w:colLast="0"/>
      <w:bookmarkEnd w:id="13"/>
      <w:r w:rsidRPr="00EE112C">
        <w:t>API</w:t>
      </w:r>
      <w:r>
        <w:t xml:space="preserve"> </w:t>
      </w:r>
      <w:r w:rsidR="00D16F42">
        <w:t xml:space="preserve">mínima </w:t>
      </w:r>
      <w:r>
        <w:t xml:space="preserve">e </w:t>
      </w:r>
      <w:r w:rsidR="00D16F42">
        <w:rPr>
          <w:i/>
        </w:rPr>
        <w:t>t</w:t>
      </w:r>
      <w:r w:rsidR="00D16F42" w:rsidRPr="0041161A">
        <w:rPr>
          <w:i/>
        </w:rPr>
        <w:t>arget</w:t>
      </w:r>
    </w:p>
    <w:p w14:paraId="3AFD0E10" w14:textId="0F6AA558" w:rsidR="00626E67" w:rsidRDefault="00626E67" w:rsidP="00626E67">
      <w:r>
        <w:t>As versões do Android, mencionadas na parte 1.4.4 da aula 1 da unidade 1, tem outros nomes quando</w:t>
      </w:r>
      <w:r w:rsidR="0020425E">
        <w:t xml:space="preserve"> os</w:t>
      </w:r>
      <w:r>
        <w:t xml:space="preserve"> desenvolvedores </w:t>
      </w:r>
      <w:r w:rsidR="003F7AAA">
        <w:t xml:space="preserve">as </w:t>
      </w:r>
      <w:r>
        <w:t>mencionam.</w:t>
      </w:r>
    </w:p>
    <w:p w14:paraId="19115594" w14:textId="0955DE7D" w:rsidR="00626E67" w:rsidRDefault="003720AA" w:rsidP="00626E67">
      <w:r>
        <w:lastRenderedPageBreak/>
        <w:t xml:space="preserve">Essas </w:t>
      </w:r>
      <w:r w:rsidR="00626E67">
        <w:t>versões, em termos técnicos, são chamadas API (</w:t>
      </w:r>
      <w:r w:rsidR="00626E67" w:rsidRPr="0041161A">
        <w:rPr>
          <w:i/>
        </w:rPr>
        <w:t>Application Programming Interface</w:t>
      </w:r>
      <w:r w:rsidR="00626E67">
        <w:t>) e cada versão é representada por um nível.</w:t>
      </w:r>
    </w:p>
    <w:p w14:paraId="490CD978" w14:textId="77777777" w:rsidR="00626E67" w:rsidRDefault="00626E67" w:rsidP="00626E67">
      <w:r>
        <w:t xml:space="preserve">API é um conjunto de rotinas e padrões estabelecidos por um </w:t>
      </w:r>
      <w:r w:rsidRPr="0041161A">
        <w:rPr>
          <w:i/>
        </w:rPr>
        <w:t>software</w:t>
      </w:r>
      <w:r>
        <w:t xml:space="preserve"> para a utilização das suas funcionalidades em aplicações que não pretendem entrar em detalhes da sua implementação, mas apenas consumi-la</w:t>
      </w:r>
      <w:r>
        <w:rPr>
          <w:color w:val="FF0000"/>
        </w:rPr>
        <w:t>s</w:t>
      </w:r>
      <w:r>
        <w:t>.</w:t>
      </w:r>
    </w:p>
    <w:p w14:paraId="47C70FA9" w14:textId="5274CFDB" w:rsidR="00626E67" w:rsidRDefault="00626E67" w:rsidP="00626E67">
      <w:r>
        <w:t xml:space="preserve">O Android possui diversas APIs, uma para cada versão, e cada uma delas apresenta um conjunto de funcionalidades específicas para </w:t>
      </w:r>
      <w:r w:rsidR="003720AA">
        <w:t xml:space="preserve">essas </w:t>
      </w:r>
      <w:r>
        <w:t>versões. A cada novo nível</w:t>
      </w:r>
      <w:r w:rsidR="003720AA">
        <w:t>,</w:t>
      </w:r>
      <w:r>
        <w:t xml:space="preserve"> novas funcionalidades são incrementadas, algumas depreciadas e outras removidas. </w:t>
      </w:r>
      <w:r w:rsidR="003720AA">
        <w:t xml:space="preserve">Isso </w:t>
      </w:r>
      <w:r>
        <w:t xml:space="preserve">implica na forma e </w:t>
      </w:r>
      <w:r w:rsidR="003720AA">
        <w:t xml:space="preserve">na </w:t>
      </w:r>
      <w:r>
        <w:t xml:space="preserve">complexidade de desenvolvimento de um </w:t>
      </w:r>
      <w:r w:rsidRPr="0041161A">
        <w:rPr>
          <w:i/>
        </w:rPr>
        <w:t>app</w:t>
      </w:r>
      <w:r>
        <w:t xml:space="preserve">. Quanto mais baixo o nível da API, mais </w:t>
      </w:r>
      <w:r w:rsidRPr="0041161A">
        <w:rPr>
          <w:i/>
        </w:rPr>
        <w:t>devices</w:t>
      </w:r>
      <w:r>
        <w:t xml:space="preserve"> seu aplicativo abranger</w:t>
      </w:r>
      <w:r w:rsidR="003720AA">
        <w:t>á</w:t>
      </w:r>
      <w:r>
        <w:t xml:space="preserve">, porém suas funcionalidades e </w:t>
      </w:r>
      <w:r w:rsidR="003720AA">
        <w:t xml:space="preserve">seus </w:t>
      </w:r>
      <w:r>
        <w:t xml:space="preserve">padrões estarão cada vez mais </w:t>
      </w:r>
      <w:r w:rsidR="003720AA">
        <w:t xml:space="preserve">limitados </w:t>
      </w:r>
      <w:r>
        <w:t xml:space="preserve">e </w:t>
      </w:r>
      <w:r w:rsidR="003720AA">
        <w:t xml:space="preserve">desatualizados </w:t>
      </w:r>
      <w:r w:rsidR="00D16F42">
        <w:t>em relação a</w:t>
      </w:r>
      <w:r>
        <w:t xml:space="preserve">os </w:t>
      </w:r>
      <w:r w:rsidRPr="0041161A">
        <w:rPr>
          <w:i/>
        </w:rPr>
        <w:t>apps</w:t>
      </w:r>
      <w:r>
        <w:t xml:space="preserve"> mais atuais.</w:t>
      </w:r>
    </w:p>
    <w:p w14:paraId="3AB095AB" w14:textId="2FC987C5" w:rsidR="00626E67" w:rsidRDefault="00626E67" w:rsidP="00626E67">
      <w:r>
        <w:t xml:space="preserve">Fazendo um comparativo com o Java SE, utilizado no curso de POO, o que </w:t>
      </w:r>
      <w:r w:rsidR="003720AA">
        <w:t xml:space="preserve">o </w:t>
      </w:r>
      <w:r>
        <w:t xml:space="preserve">difere do Android SDK é a sua API. Não </w:t>
      </w:r>
      <w:r w:rsidR="003720AA">
        <w:t xml:space="preserve">seria possível </w:t>
      </w:r>
      <w:r>
        <w:t xml:space="preserve">desenvolver um </w:t>
      </w:r>
      <w:r w:rsidRPr="0041161A">
        <w:rPr>
          <w:i/>
        </w:rPr>
        <w:t>app</w:t>
      </w:r>
      <w:r w:rsidR="00D9044F">
        <w:t xml:space="preserve"> </w:t>
      </w:r>
      <w:r>
        <w:t xml:space="preserve">Android no Java SE por si só, pois é necessário adicionar as APIs para que </w:t>
      </w:r>
      <w:r w:rsidR="003720AA">
        <w:t xml:space="preserve">se tenha </w:t>
      </w:r>
      <w:r>
        <w:t xml:space="preserve">acesso a este conjunto de funcionalidades que compõe um </w:t>
      </w:r>
      <w:r w:rsidRPr="0041161A">
        <w:rPr>
          <w:i/>
        </w:rPr>
        <w:t>app</w:t>
      </w:r>
      <w:r w:rsidR="00D9044F">
        <w:t xml:space="preserve"> </w:t>
      </w:r>
      <w:r>
        <w:t>Android. Veja os níveis de API do Android:</w:t>
      </w:r>
    </w:p>
    <w:p w14:paraId="236AA1B5" w14:textId="77777777" w:rsidR="00626E67" w:rsidRDefault="00626E67" w:rsidP="00626E67">
      <w:pPr>
        <w:spacing w:after="0" w:line="240" w:lineRule="auto"/>
      </w:pPr>
    </w:p>
    <w:tbl>
      <w:tblPr>
        <w:tblW w:w="876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4440"/>
        <w:gridCol w:w="2766"/>
      </w:tblGrid>
      <w:tr w:rsidR="00626E67" w14:paraId="2D0182BF" w14:textId="77777777" w:rsidTr="00D9044F">
        <w:tc>
          <w:tcPr>
            <w:tcW w:w="1560" w:type="dxa"/>
            <w:tcBorders>
              <w:top w:val="single" w:sz="8" w:space="0" w:color="D9D9D9"/>
              <w:left w:val="single" w:sz="8" w:space="0" w:color="D9D9D9"/>
              <w:bottom w:val="single" w:sz="8" w:space="0" w:color="D9D9D9"/>
              <w:right w:val="single" w:sz="8" w:space="0" w:color="D9D9D9"/>
            </w:tcBorders>
            <w:shd w:val="clear" w:color="auto" w:fill="CCCCCC"/>
            <w:tcMar>
              <w:top w:w="100" w:type="dxa"/>
              <w:left w:w="100" w:type="dxa"/>
              <w:bottom w:w="100" w:type="dxa"/>
              <w:right w:w="100" w:type="dxa"/>
            </w:tcMar>
          </w:tcPr>
          <w:p w14:paraId="4CCA5566" w14:textId="77777777" w:rsidR="00626E67" w:rsidRDefault="00626E67" w:rsidP="00D9044F">
            <w:pPr>
              <w:widowControl w:val="0"/>
              <w:spacing w:after="0" w:line="240" w:lineRule="auto"/>
              <w:jc w:val="center"/>
            </w:pPr>
            <w:r w:rsidRPr="00322CFD">
              <w:rPr>
                <w:b/>
                <w:color w:val="FF0000"/>
              </w:rPr>
              <w:t>Nível da</w:t>
            </w:r>
            <w:r>
              <w:rPr>
                <w:b/>
              </w:rPr>
              <w:t xml:space="preserve"> API</w:t>
            </w:r>
          </w:p>
        </w:tc>
        <w:tc>
          <w:tcPr>
            <w:tcW w:w="4440" w:type="dxa"/>
            <w:tcBorders>
              <w:top w:val="single" w:sz="8" w:space="0" w:color="D9D9D9"/>
              <w:left w:val="single" w:sz="8" w:space="0" w:color="D9D9D9"/>
              <w:bottom w:val="single" w:sz="8" w:space="0" w:color="D9D9D9"/>
              <w:right w:val="single" w:sz="8" w:space="0" w:color="D9D9D9"/>
            </w:tcBorders>
            <w:shd w:val="clear" w:color="auto" w:fill="CCCCCC"/>
            <w:tcMar>
              <w:top w:w="100" w:type="dxa"/>
              <w:left w:w="100" w:type="dxa"/>
              <w:bottom w:w="100" w:type="dxa"/>
              <w:right w:w="100" w:type="dxa"/>
            </w:tcMar>
          </w:tcPr>
          <w:p w14:paraId="093B1030" w14:textId="77777777" w:rsidR="00626E67" w:rsidRDefault="00626E67" w:rsidP="00D9044F">
            <w:pPr>
              <w:widowControl w:val="0"/>
              <w:spacing w:after="0" w:line="240" w:lineRule="auto"/>
              <w:jc w:val="center"/>
            </w:pPr>
            <w:r>
              <w:rPr>
                <w:b/>
              </w:rPr>
              <w:t>Versão</w:t>
            </w:r>
          </w:p>
        </w:tc>
        <w:tc>
          <w:tcPr>
            <w:tcW w:w="2766" w:type="dxa"/>
            <w:tcBorders>
              <w:top w:val="single" w:sz="8" w:space="0" w:color="D9D9D9"/>
              <w:left w:val="single" w:sz="8" w:space="0" w:color="D9D9D9"/>
              <w:bottom w:val="single" w:sz="8" w:space="0" w:color="D9D9D9"/>
              <w:right w:val="single" w:sz="8" w:space="0" w:color="D9D9D9"/>
            </w:tcBorders>
            <w:shd w:val="clear" w:color="auto" w:fill="CCCCCC"/>
            <w:tcMar>
              <w:top w:w="100" w:type="dxa"/>
              <w:left w:w="100" w:type="dxa"/>
              <w:bottom w:w="100" w:type="dxa"/>
              <w:right w:w="100" w:type="dxa"/>
            </w:tcMar>
          </w:tcPr>
          <w:p w14:paraId="39E8A4A8" w14:textId="77777777" w:rsidR="00626E67" w:rsidRDefault="00626E67" w:rsidP="00D9044F">
            <w:pPr>
              <w:widowControl w:val="0"/>
              <w:spacing w:after="0" w:line="240" w:lineRule="auto"/>
              <w:jc w:val="center"/>
            </w:pPr>
            <w:r>
              <w:rPr>
                <w:b/>
              </w:rPr>
              <w:t>Codinome</w:t>
            </w:r>
          </w:p>
        </w:tc>
      </w:tr>
      <w:tr w:rsidR="00626E67" w14:paraId="610492F0" w14:textId="77777777" w:rsidTr="00D9044F">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2E019854" w14:textId="77777777" w:rsidR="00626E67" w:rsidRDefault="00626E67" w:rsidP="00D9044F">
            <w:pPr>
              <w:widowControl w:val="0"/>
              <w:spacing w:after="0" w:line="240" w:lineRule="auto"/>
              <w:jc w:val="center"/>
            </w:pPr>
            <w:r>
              <w:t>1</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0E3D982C" w14:textId="77777777" w:rsidR="00626E67" w:rsidRDefault="00626E67" w:rsidP="00D9044F">
            <w:pPr>
              <w:widowControl w:val="0"/>
              <w:spacing w:after="0" w:line="240" w:lineRule="auto"/>
              <w:jc w:val="center"/>
            </w:pPr>
            <w:r>
              <w:t>1.0</w:t>
            </w:r>
          </w:p>
        </w:tc>
        <w:tc>
          <w:tcPr>
            <w:tcW w:w="2766"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6C0398AA" w14:textId="77777777" w:rsidR="00626E67" w:rsidRPr="0041161A" w:rsidRDefault="00626E67" w:rsidP="00D9044F">
            <w:pPr>
              <w:widowControl w:val="0"/>
              <w:spacing w:after="0" w:line="240" w:lineRule="auto"/>
              <w:jc w:val="center"/>
              <w:rPr>
                <w:i/>
              </w:rPr>
            </w:pPr>
            <w:r w:rsidRPr="0041161A">
              <w:rPr>
                <w:i/>
              </w:rPr>
              <w:t>Alpha</w:t>
            </w:r>
          </w:p>
        </w:tc>
      </w:tr>
      <w:tr w:rsidR="00626E67" w14:paraId="4DB397F9" w14:textId="77777777" w:rsidTr="00D9044F">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0785F1A9" w14:textId="77777777" w:rsidR="00626E67" w:rsidRDefault="00626E67" w:rsidP="00D9044F">
            <w:pPr>
              <w:widowControl w:val="0"/>
              <w:spacing w:after="0" w:line="240" w:lineRule="auto"/>
              <w:jc w:val="center"/>
            </w:pPr>
            <w:r>
              <w:t>2</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38948629" w14:textId="77777777" w:rsidR="00626E67" w:rsidRDefault="00626E67" w:rsidP="00D9044F">
            <w:pPr>
              <w:widowControl w:val="0"/>
              <w:spacing w:after="0" w:line="240" w:lineRule="auto"/>
              <w:jc w:val="center"/>
            </w:pPr>
            <w:r>
              <w:t>1.1</w:t>
            </w:r>
          </w:p>
        </w:tc>
        <w:tc>
          <w:tcPr>
            <w:tcW w:w="2766"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34EB9B5A" w14:textId="77777777" w:rsidR="00626E67" w:rsidRPr="0041161A" w:rsidRDefault="00626E67" w:rsidP="00D9044F">
            <w:pPr>
              <w:widowControl w:val="0"/>
              <w:spacing w:after="0" w:line="240" w:lineRule="auto"/>
              <w:jc w:val="center"/>
              <w:rPr>
                <w:i/>
              </w:rPr>
            </w:pPr>
            <w:r w:rsidRPr="0041161A">
              <w:rPr>
                <w:i/>
              </w:rPr>
              <w:t>Beta</w:t>
            </w:r>
          </w:p>
        </w:tc>
      </w:tr>
      <w:tr w:rsidR="00626E67" w14:paraId="75804CC1" w14:textId="77777777" w:rsidTr="00D9044F">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7DDA01D9" w14:textId="77777777" w:rsidR="00626E67" w:rsidRDefault="00626E67" w:rsidP="00D9044F">
            <w:pPr>
              <w:widowControl w:val="0"/>
              <w:spacing w:after="0" w:line="240" w:lineRule="auto"/>
              <w:jc w:val="center"/>
            </w:pPr>
            <w:r>
              <w:t>3</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2F85CC3B" w14:textId="77777777" w:rsidR="00626E67" w:rsidRDefault="00626E67" w:rsidP="00D9044F">
            <w:pPr>
              <w:widowControl w:val="0"/>
              <w:spacing w:after="0" w:line="240" w:lineRule="auto"/>
              <w:jc w:val="center"/>
            </w:pPr>
            <w:r>
              <w:t>1.5</w:t>
            </w:r>
          </w:p>
        </w:tc>
        <w:tc>
          <w:tcPr>
            <w:tcW w:w="2766"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3AF8CA93" w14:textId="77777777" w:rsidR="00626E67" w:rsidRPr="0041161A" w:rsidRDefault="00626E67" w:rsidP="00D9044F">
            <w:pPr>
              <w:widowControl w:val="0"/>
              <w:spacing w:after="0" w:line="240" w:lineRule="auto"/>
              <w:jc w:val="center"/>
              <w:rPr>
                <w:i/>
              </w:rPr>
            </w:pPr>
            <w:r w:rsidRPr="0041161A">
              <w:rPr>
                <w:i/>
              </w:rPr>
              <w:t>Cupcake</w:t>
            </w:r>
          </w:p>
        </w:tc>
      </w:tr>
      <w:tr w:rsidR="00626E67" w14:paraId="37EA6812" w14:textId="77777777" w:rsidTr="00D9044F">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560D82C5" w14:textId="77777777" w:rsidR="00626E67" w:rsidRDefault="00626E67" w:rsidP="00D9044F">
            <w:pPr>
              <w:widowControl w:val="0"/>
              <w:spacing w:after="0" w:line="240" w:lineRule="auto"/>
              <w:jc w:val="center"/>
            </w:pPr>
            <w:r>
              <w:t>4</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5F5EA6BE" w14:textId="77777777" w:rsidR="00626E67" w:rsidRDefault="00626E67" w:rsidP="00D9044F">
            <w:pPr>
              <w:widowControl w:val="0"/>
              <w:spacing w:after="0" w:line="240" w:lineRule="auto"/>
              <w:jc w:val="center"/>
            </w:pPr>
            <w:r>
              <w:t>1.6</w:t>
            </w:r>
          </w:p>
        </w:tc>
        <w:tc>
          <w:tcPr>
            <w:tcW w:w="2766"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4D2FA56F" w14:textId="77777777" w:rsidR="00626E67" w:rsidRPr="0041161A" w:rsidRDefault="00626E67" w:rsidP="00D9044F">
            <w:pPr>
              <w:widowControl w:val="0"/>
              <w:spacing w:after="0" w:line="240" w:lineRule="auto"/>
              <w:jc w:val="center"/>
              <w:rPr>
                <w:i/>
              </w:rPr>
            </w:pPr>
            <w:r w:rsidRPr="0041161A">
              <w:rPr>
                <w:i/>
              </w:rPr>
              <w:t>Donut</w:t>
            </w:r>
          </w:p>
        </w:tc>
      </w:tr>
      <w:tr w:rsidR="00626E67" w14:paraId="002A1EE6" w14:textId="77777777" w:rsidTr="00D9044F">
        <w:trPr>
          <w:trHeight w:val="420"/>
        </w:trPr>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36A73EBA" w14:textId="77777777" w:rsidR="00626E67" w:rsidRDefault="00626E67" w:rsidP="00D9044F">
            <w:pPr>
              <w:widowControl w:val="0"/>
              <w:spacing w:after="0" w:line="240" w:lineRule="auto"/>
              <w:jc w:val="center"/>
            </w:pPr>
            <w:r>
              <w:t>5</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491E2449" w14:textId="77777777" w:rsidR="00626E67" w:rsidRDefault="00626E67" w:rsidP="00D9044F">
            <w:pPr>
              <w:widowControl w:val="0"/>
              <w:spacing w:after="0" w:line="240" w:lineRule="auto"/>
              <w:jc w:val="center"/>
            </w:pPr>
            <w:r>
              <w:t>2.0</w:t>
            </w:r>
          </w:p>
        </w:tc>
        <w:tc>
          <w:tcPr>
            <w:tcW w:w="2766" w:type="dxa"/>
            <w:vMerge w:val="restart"/>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2462DFA2" w14:textId="77777777" w:rsidR="00626E67" w:rsidRPr="0041161A" w:rsidRDefault="00626E67" w:rsidP="00D9044F">
            <w:pPr>
              <w:widowControl w:val="0"/>
              <w:spacing w:after="0" w:line="240" w:lineRule="auto"/>
              <w:jc w:val="center"/>
              <w:rPr>
                <w:i/>
              </w:rPr>
            </w:pPr>
            <w:r w:rsidRPr="0041161A">
              <w:rPr>
                <w:i/>
              </w:rPr>
              <w:t>Eclair</w:t>
            </w:r>
          </w:p>
        </w:tc>
      </w:tr>
      <w:tr w:rsidR="00626E67" w14:paraId="77AC989F" w14:textId="77777777" w:rsidTr="00D9044F">
        <w:trPr>
          <w:trHeight w:val="420"/>
        </w:trPr>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6AF0173F" w14:textId="77777777" w:rsidR="00626E67" w:rsidRDefault="00626E67" w:rsidP="00D9044F">
            <w:pPr>
              <w:widowControl w:val="0"/>
              <w:spacing w:after="0" w:line="240" w:lineRule="auto"/>
              <w:jc w:val="center"/>
            </w:pPr>
            <w:r>
              <w:t>6</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17B8C6D9" w14:textId="77777777" w:rsidR="00626E67" w:rsidRDefault="00626E67" w:rsidP="00D9044F">
            <w:pPr>
              <w:widowControl w:val="0"/>
              <w:spacing w:after="0" w:line="240" w:lineRule="auto"/>
              <w:jc w:val="center"/>
            </w:pPr>
            <w:r>
              <w:t>2.0.1</w:t>
            </w:r>
          </w:p>
        </w:tc>
        <w:tc>
          <w:tcPr>
            <w:tcW w:w="2766" w:type="dxa"/>
            <w:vMerge/>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26B1378B" w14:textId="77777777" w:rsidR="00626E67" w:rsidRPr="0041161A" w:rsidRDefault="00626E67" w:rsidP="00D9044F">
            <w:pPr>
              <w:widowControl w:val="0"/>
              <w:spacing w:after="0" w:line="240" w:lineRule="auto"/>
              <w:jc w:val="center"/>
              <w:rPr>
                <w:i/>
              </w:rPr>
            </w:pPr>
          </w:p>
        </w:tc>
      </w:tr>
      <w:tr w:rsidR="00626E67" w14:paraId="5A56F683" w14:textId="77777777" w:rsidTr="00D9044F">
        <w:trPr>
          <w:trHeight w:val="420"/>
        </w:trPr>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336816C1" w14:textId="77777777" w:rsidR="00626E67" w:rsidRDefault="00626E67" w:rsidP="00D9044F">
            <w:pPr>
              <w:widowControl w:val="0"/>
              <w:spacing w:after="0" w:line="240" w:lineRule="auto"/>
              <w:jc w:val="center"/>
            </w:pPr>
            <w:r>
              <w:t>7</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3B3DC1DB" w14:textId="77777777" w:rsidR="00626E67" w:rsidRDefault="00626E67" w:rsidP="00D9044F">
            <w:pPr>
              <w:widowControl w:val="0"/>
              <w:spacing w:after="0" w:line="240" w:lineRule="auto"/>
              <w:jc w:val="center"/>
            </w:pPr>
            <w:r>
              <w:t>2.1</w:t>
            </w:r>
          </w:p>
        </w:tc>
        <w:tc>
          <w:tcPr>
            <w:tcW w:w="2766" w:type="dxa"/>
            <w:vMerge/>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4B42BCEF" w14:textId="77777777" w:rsidR="00626E67" w:rsidRPr="0041161A" w:rsidRDefault="00626E67" w:rsidP="00D9044F">
            <w:pPr>
              <w:widowControl w:val="0"/>
              <w:spacing w:after="0" w:line="240" w:lineRule="auto"/>
              <w:jc w:val="center"/>
              <w:rPr>
                <w:i/>
              </w:rPr>
            </w:pPr>
          </w:p>
        </w:tc>
      </w:tr>
      <w:tr w:rsidR="00626E67" w14:paraId="6B9066E5" w14:textId="77777777" w:rsidTr="00D9044F">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553BE9B0" w14:textId="77777777" w:rsidR="00626E67" w:rsidRDefault="00626E67" w:rsidP="00D9044F">
            <w:pPr>
              <w:widowControl w:val="0"/>
              <w:spacing w:after="0" w:line="240" w:lineRule="auto"/>
              <w:jc w:val="center"/>
            </w:pPr>
            <w:r>
              <w:t>8</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7680E691" w14:textId="77777777" w:rsidR="00626E67" w:rsidRDefault="00626E67" w:rsidP="00D9044F">
            <w:pPr>
              <w:spacing w:after="0" w:line="240" w:lineRule="auto"/>
              <w:jc w:val="center"/>
            </w:pPr>
            <w:r>
              <w:t>2.2 - 2.2.1 - 2.2.2 - 2.2.3</w:t>
            </w:r>
          </w:p>
        </w:tc>
        <w:tc>
          <w:tcPr>
            <w:tcW w:w="2766"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4A1A3C84" w14:textId="77777777" w:rsidR="00626E67" w:rsidRPr="0041161A" w:rsidRDefault="00626E67" w:rsidP="00D9044F">
            <w:pPr>
              <w:widowControl w:val="0"/>
              <w:spacing w:after="0" w:line="240" w:lineRule="auto"/>
              <w:jc w:val="center"/>
              <w:rPr>
                <w:i/>
              </w:rPr>
            </w:pPr>
            <w:r w:rsidRPr="0041161A">
              <w:rPr>
                <w:i/>
              </w:rPr>
              <w:t>Froyo</w:t>
            </w:r>
          </w:p>
        </w:tc>
      </w:tr>
      <w:tr w:rsidR="00626E67" w14:paraId="2F0A0C43" w14:textId="77777777" w:rsidTr="00D9044F">
        <w:trPr>
          <w:trHeight w:val="420"/>
        </w:trPr>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1DC86251" w14:textId="77777777" w:rsidR="00626E67" w:rsidRDefault="00626E67" w:rsidP="00D9044F">
            <w:pPr>
              <w:widowControl w:val="0"/>
              <w:spacing w:after="0" w:line="240" w:lineRule="auto"/>
              <w:jc w:val="center"/>
            </w:pPr>
            <w:r>
              <w:t>9</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2B709279" w14:textId="77777777" w:rsidR="00626E67" w:rsidRDefault="00626E67" w:rsidP="00D9044F">
            <w:pPr>
              <w:spacing w:after="0" w:line="240" w:lineRule="auto"/>
              <w:jc w:val="center"/>
            </w:pPr>
            <w:r>
              <w:t>2.3</w:t>
            </w:r>
          </w:p>
        </w:tc>
        <w:tc>
          <w:tcPr>
            <w:tcW w:w="2766" w:type="dxa"/>
            <w:vMerge w:val="restart"/>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18AFE5A8" w14:textId="77777777" w:rsidR="00626E67" w:rsidRPr="0041161A" w:rsidRDefault="00626E67" w:rsidP="00D9044F">
            <w:pPr>
              <w:widowControl w:val="0"/>
              <w:spacing w:after="0" w:line="240" w:lineRule="auto"/>
              <w:jc w:val="center"/>
              <w:rPr>
                <w:i/>
              </w:rPr>
            </w:pPr>
            <w:r w:rsidRPr="0041161A">
              <w:rPr>
                <w:i/>
              </w:rPr>
              <w:t>Gingerbread</w:t>
            </w:r>
          </w:p>
        </w:tc>
      </w:tr>
      <w:tr w:rsidR="00626E67" w14:paraId="65DD0400" w14:textId="77777777" w:rsidTr="00D9044F">
        <w:trPr>
          <w:trHeight w:val="420"/>
        </w:trPr>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2F8542F4" w14:textId="77777777" w:rsidR="00626E67" w:rsidRDefault="00626E67" w:rsidP="00D9044F">
            <w:pPr>
              <w:widowControl w:val="0"/>
              <w:spacing w:after="0" w:line="240" w:lineRule="auto"/>
              <w:jc w:val="center"/>
            </w:pPr>
            <w:r>
              <w:t>10</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26665199" w14:textId="77777777" w:rsidR="00626E67" w:rsidRDefault="00626E67" w:rsidP="00D9044F">
            <w:pPr>
              <w:spacing w:after="0" w:line="240" w:lineRule="auto"/>
              <w:jc w:val="center"/>
            </w:pPr>
            <w:r>
              <w:t>2.3.3 - 2.3.4 - 2.3.5 - 2.3.6 - 2.3.7</w:t>
            </w:r>
          </w:p>
        </w:tc>
        <w:tc>
          <w:tcPr>
            <w:tcW w:w="2766" w:type="dxa"/>
            <w:vMerge/>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3E5534F2" w14:textId="77777777" w:rsidR="00626E67" w:rsidRPr="0041161A" w:rsidRDefault="00626E67" w:rsidP="00D9044F">
            <w:pPr>
              <w:widowControl w:val="0"/>
              <w:spacing w:after="0" w:line="240" w:lineRule="auto"/>
              <w:jc w:val="center"/>
              <w:rPr>
                <w:i/>
              </w:rPr>
            </w:pPr>
          </w:p>
        </w:tc>
      </w:tr>
      <w:tr w:rsidR="00626E67" w14:paraId="2CF38148" w14:textId="77777777" w:rsidTr="00D9044F">
        <w:trPr>
          <w:trHeight w:val="420"/>
        </w:trPr>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6AEF56E7" w14:textId="77777777" w:rsidR="00626E67" w:rsidRDefault="00626E67" w:rsidP="00D9044F">
            <w:pPr>
              <w:widowControl w:val="0"/>
              <w:spacing w:after="0" w:line="240" w:lineRule="auto"/>
              <w:jc w:val="center"/>
            </w:pPr>
            <w:r>
              <w:t>11</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7AE5D320" w14:textId="77777777" w:rsidR="00626E67" w:rsidRDefault="00626E67" w:rsidP="00D9044F">
            <w:pPr>
              <w:spacing w:after="0" w:line="240" w:lineRule="auto"/>
              <w:jc w:val="center"/>
            </w:pPr>
            <w:r>
              <w:t>3.0</w:t>
            </w:r>
          </w:p>
        </w:tc>
        <w:tc>
          <w:tcPr>
            <w:tcW w:w="2766" w:type="dxa"/>
            <w:vMerge w:val="restart"/>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5DE17287" w14:textId="77777777" w:rsidR="00626E67" w:rsidRPr="0041161A" w:rsidRDefault="00626E67" w:rsidP="00D9044F">
            <w:pPr>
              <w:widowControl w:val="0"/>
              <w:spacing w:after="0" w:line="240" w:lineRule="auto"/>
              <w:jc w:val="center"/>
              <w:rPr>
                <w:i/>
              </w:rPr>
            </w:pPr>
            <w:r w:rsidRPr="0041161A">
              <w:rPr>
                <w:i/>
              </w:rPr>
              <w:t>Honeycomb</w:t>
            </w:r>
          </w:p>
        </w:tc>
      </w:tr>
      <w:tr w:rsidR="00626E67" w14:paraId="1C86BF04" w14:textId="77777777" w:rsidTr="00D9044F">
        <w:trPr>
          <w:trHeight w:val="420"/>
        </w:trPr>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14B371A3" w14:textId="77777777" w:rsidR="00626E67" w:rsidRDefault="00626E67" w:rsidP="00D9044F">
            <w:pPr>
              <w:widowControl w:val="0"/>
              <w:spacing w:after="0" w:line="240" w:lineRule="auto"/>
              <w:jc w:val="center"/>
            </w:pPr>
            <w:r>
              <w:t>12</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431B42D2" w14:textId="77777777" w:rsidR="00626E67" w:rsidRDefault="00626E67" w:rsidP="00D9044F">
            <w:pPr>
              <w:spacing w:after="0" w:line="240" w:lineRule="auto"/>
              <w:jc w:val="center"/>
            </w:pPr>
            <w:r>
              <w:t>3.1</w:t>
            </w:r>
          </w:p>
        </w:tc>
        <w:tc>
          <w:tcPr>
            <w:tcW w:w="2766" w:type="dxa"/>
            <w:vMerge/>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07DF4C82" w14:textId="77777777" w:rsidR="00626E67" w:rsidRDefault="00626E67" w:rsidP="00D9044F">
            <w:pPr>
              <w:widowControl w:val="0"/>
              <w:spacing w:after="0" w:line="240" w:lineRule="auto"/>
              <w:jc w:val="center"/>
            </w:pPr>
          </w:p>
        </w:tc>
      </w:tr>
      <w:tr w:rsidR="00626E67" w14:paraId="2C6DD9F6" w14:textId="77777777" w:rsidTr="00D9044F">
        <w:trPr>
          <w:trHeight w:val="420"/>
        </w:trPr>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785AC13C" w14:textId="77777777" w:rsidR="00626E67" w:rsidRDefault="00626E67" w:rsidP="00D9044F">
            <w:pPr>
              <w:widowControl w:val="0"/>
              <w:spacing w:after="0" w:line="240" w:lineRule="auto"/>
              <w:jc w:val="center"/>
            </w:pPr>
            <w:r>
              <w:t>13</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4CB41142" w14:textId="77777777" w:rsidR="00626E67" w:rsidRDefault="00626E67" w:rsidP="00D9044F">
            <w:pPr>
              <w:spacing w:after="0" w:line="240" w:lineRule="auto"/>
              <w:jc w:val="center"/>
            </w:pPr>
            <w:r>
              <w:t>3.2 - 3.2.1 - 3.2.2</w:t>
            </w:r>
          </w:p>
        </w:tc>
        <w:tc>
          <w:tcPr>
            <w:tcW w:w="2766" w:type="dxa"/>
            <w:vMerge/>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3306F18F" w14:textId="77777777" w:rsidR="00626E67" w:rsidRDefault="00626E67" w:rsidP="00D9044F">
            <w:pPr>
              <w:widowControl w:val="0"/>
              <w:spacing w:after="0" w:line="240" w:lineRule="auto"/>
              <w:jc w:val="center"/>
            </w:pPr>
          </w:p>
        </w:tc>
      </w:tr>
      <w:tr w:rsidR="00626E67" w14:paraId="4E365A12" w14:textId="77777777" w:rsidTr="00D9044F">
        <w:trPr>
          <w:trHeight w:val="420"/>
        </w:trPr>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0D4F7222" w14:textId="77777777" w:rsidR="00626E67" w:rsidRDefault="00626E67" w:rsidP="00D9044F">
            <w:pPr>
              <w:widowControl w:val="0"/>
              <w:spacing w:after="0" w:line="240" w:lineRule="auto"/>
              <w:jc w:val="center"/>
            </w:pPr>
            <w:r>
              <w:lastRenderedPageBreak/>
              <w:t>14</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3BDA4BEF" w14:textId="77777777" w:rsidR="00626E67" w:rsidRDefault="00626E67" w:rsidP="00D9044F">
            <w:pPr>
              <w:spacing w:after="0" w:line="240" w:lineRule="auto"/>
              <w:jc w:val="center"/>
            </w:pPr>
            <w:r>
              <w:t>4.0.1 - 4.0.2</w:t>
            </w:r>
          </w:p>
        </w:tc>
        <w:tc>
          <w:tcPr>
            <w:tcW w:w="2766" w:type="dxa"/>
            <w:vMerge w:val="restart"/>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409FD189" w14:textId="77777777" w:rsidR="00626E67" w:rsidRPr="0041161A" w:rsidRDefault="00626E67" w:rsidP="00D9044F">
            <w:pPr>
              <w:widowControl w:val="0"/>
              <w:spacing w:after="0" w:line="240" w:lineRule="auto"/>
              <w:jc w:val="center"/>
              <w:rPr>
                <w:i/>
              </w:rPr>
            </w:pPr>
            <w:r w:rsidRPr="0041161A">
              <w:rPr>
                <w:i/>
              </w:rPr>
              <w:t>Ice Cream Sandwich</w:t>
            </w:r>
          </w:p>
        </w:tc>
      </w:tr>
      <w:tr w:rsidR="00626E67" w14:paraId="0BEBF798" w14:textId="77777777" w:rsidTr="00D9044F">
        <w:trPr>
          <w:trHeight w:val="420"/>
        </w:trPr>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162A548F" w14:textId="77777777" w:rsidR="00626E67" w:rsidRDefault="00626E67" w:rsidP="00D9044F">
            <w:pPr>
              <w:widowControl w:val="0"/>
              <w:spacing w:after="0" w:line="240" w:lineRule="auto"/>
              <w:jc w:val="center"/>
            </w:pPr>
            <w:r>
              <w:t>15</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70FABAA1" w14:textId="77777777" w:rsidR="00626E67" w:rsidRDefault="00626E67" w:rsidP="00D9044F">
            <w:pPr>
              <w:spacing w:after="0" w:line="240" w:lineRule="auto"/>
              <w:jc w:val="center"/>
            </w:pPr>
            <w:r>
              <w:t>4.0.3 - 4.0.4</w:t>
            </w:r>
          </w:p>
        </w:tc>
        <w:tc>
          <w:tcPr>
            <w:tcW w:w="2766" w:type="dxa"/>
            <w:vMerge/>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5DD693AB" w14:textId="77777777" w:rsidR="00626E67" w:rsidRPr="0041161A" w:rsidRDefault="00626E67" w:rsidP="00D9044F">
            <w:pPr>
              <w:widowControl w:val="0"/>
              <w:spacing w:after="0" w:line="240" w:lineRule="auto"/>
              <w:jc w:val="center"/>
              <w:rPr>
                <w:i/>
              </w:rPr>
            </w:pPr>
          </w:p>
        </w:tc>
      </w:tr>
      <w:tr w:rsidR="00626E67" w14:paraId="3EEAE2D7" w14:textId="77777777" w:rsidTr="00D9044F">
        <w:trPr>
          <w:trHeight w:val="420"/>
        </w:trPr>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768627FB" w14:textId="77777777" w:rsidR="00626E67" w:rsidRDefault="00626E67" w:rsidP="00D9044F">
            <w:pPr>
              <w:widowControl w:val="0"/>
              <w:spacing w:after="0" w:line="240" w:lineRule="auto"/>
              <w:jc w:val="center"/>
            </w:pPr>
            <w:r>
              <w:t>16</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13B8B701" w14:textId="77777777" w:rsidR="00626E67" w:rsidRDefault="00626E67" w:rsidP="00D9044F">
            <w:pPr>
              <w:spacing w:after="0" w:line="240" w:lineRule="auto"/>
              <w:jc w:val="center"/>
            </w:pPr>
            <w:r>
              <w:t>4.1.1 - 4.1.2</w:t>
            </w:r>
          </w:p>
        </w:tc>
        <w:tc>
          <w:tcPr>
            <w:tcW w:w="2766" w:type="dxa"/>
            <w:vMerge w:val="restart"/>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30516DB7" w14:textId="77777777" w:rsidR="00626E67" w:rsidRPr="0041161A" w:rsidRDefault="00626E67" w:rsidP="00D9044F">
            <w:pPr>
              <w:widowControl w:val="0"/>
              <w:spacing w:after="0" w:line="240" w:lineRule="auto"/>
              <w:jc w:val="center"/>
              <w:rPr>
                <w:i/>
              </w:rPr>
            </w:pPr>
            <w:r w:rsidRPr="0041161A">
              <w:rPr>
                <w:i/>
              </w:rPr>
              <w:t>JellyBean</w:t>
            </w:r>
          </w:p>
        </w:tc>
      </w:tr>
      <w:tr w:rsidR="00626E67" w14:paraId="78B628FC" w14:textId="77777777" w:rsidTr="00D9044F">
        <w:trPr>
          <w:trHeight w:val="420"/>
        </w:trPr>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540D3862" w14:textId="77777777" w:rsidR="00626E67" w:rsidRDefault="00626E67" w:rsidP="00D9044F">
            <w:pPr>
              <w:widowControl w:val="0"/>
              <w:spacing w:after="0" w:line="240" w:lineRule="auto"/>
              <w:jc w:val="center"/>
            </w:pPr>
            <w:r>
              <w:t>17</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1A38DF1F" w14:textId="77777777" w:rsidR="00626E67" w:rsidRDefault="00626E67" w:rsidP="00D9044F">
            <w:pPr>
              <w:spacing w:after="0" w:line="240" w:lineRule="auto"/>
              <w:jc w:val="center"/>
            </w:pPr>
            <w:r>
              <w:t>4.2 - 4.2.1 - 4.2.2</w:t>
            </w:r>
          </w:p>
        </w:tc>
        <w:tc>
          <w:tcPr>
            <w:tcW w:w="2766" w:type="dxa"/>
            <w:vMerge/>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12D461BC" w14:textId="77777777" w:rsidR="00626E67" w:rsidRPr="0041161A" w:rsidRDefault="00626E67" w:rsidP="00D9044F">
            <w:pPr>
              <w:widowControl w:val="0"/>
              <w:spacing w:after="0" w:line="240" w:lineRule="auto"/>
              <w:jc w:val="center"/>
              <w:rPr>
                <w:i/>
              </w:rPr>
            </w:pPr>
          </w:p>
        </w:tc>
      </w:tr>
      <w:tr w:rsidR="00626E67" w14:paraId="2507E141" w14:textId="77777777" w:rsidTr="00D9044F">
        <w:trPr>
          <w:trHeight w:val="420"/>
        </w:trPr>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7F4F3485" w14:textId="77777777" w:rsidR="00626E67" w:rsidRDefault="00626E67" w:rsidP="00D9044F">
            <w:pPr>
              <w:widowControl w:val="0"/>
              <w:spacing w:after="0" w:line="240" w:lineRule="auto"/>
              <w:jc w:val="center"/>
            </w:pPr>
            <w:r>
              <w:t>18</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1C9EBE97" w14:textId="77777777" w:rsidR="00626E67" w:rsidRDefault="00626E67" w:rsidP="00D9044F">
            <w:pPr>
              <w:spacing w:after="0" w:line="240" w:lineRule="auto"/>
              <w:jc w:val="center"/>
            </w:pPr>
            <w:r>
              <w:t>4.3</w:t>
            </w:r>
          </w:p>
        </w:tc>
        <w:tc>
          <w:tcPr>
            <w:tcW w:w="2766" w:type="dxa"/>
            <w:vMerge/>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11026C78" w14:textId="77777777" w:rsidR="00626E67" w:rsidRPr="0041161A" w:rsidRDefault="00626E67" w:rsidP="00D9044F">
            <w:pPr>
              <w:widowControl w:val="0"/>
              <w:spacing w:after="0" w:line="240" w:lineRule="auto"/>
              <w:jc w:val="center"/>
              <w:rPr>
                <w:i/>
              </w:rPr>
            </w:pPr>
          </w:p>
        </w:tc>
      </w:tr>
      <w:tr w:rsidR="00626E67" w14:paraId="4251410E" w14:textId="77777777" w:rsidTr="00D9044F">
        <w:trPr>
          <w:trHeight w:val="420"/>
        </w:trPr>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3A595427" w14:textId="77777777" w:rsidR="00626E67" w:rsidRDefault="00626E67" w:rsidP="00D9044F">
            <w:pPr>
              <w:widowControl w:val="0"/>
              <w:spacing w:after="0" w:line="240" w:lineRule="auto"/>
              <w:jc w:val="center"/>
            </w:pPr>
            <w:r>
              <w:t>19</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0FFE3855" w14:textId="77777777" w:rsidR="00626E67" w:rsidRDefault="00626E67" w:rsidP="00D9044F">
            <w:pPr>
              <w:spacing w:after="0" w:line="240" w:lineRule="auto"/>
              <w:jc w:val="center"/>
            </w:pPr>
            <w:r>
              <w:t xml:space="preserve">4.4.2 - 4.4.3 - 4.4.4 </w:t>
            </w:r>
          </w:p>
        </w:tc>
        <w:tc>
          <w:tcPr>
            <w:tcW w:w="2766" w:type="dxa"/>
            <w:vMerge w:val="restart"/>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26C3D864" w14:textId="77777777" w:rsidR="00626E67" w:rsidRPr="0041161A" w:rsidRDefault="00626E67" w:rsidP="00D9044F">
            <w:pPr>
              <w:widowControl w:val="0"/>
              <w:spacing w:after="0" w:line="240" w:lineRule="auto"/>
              <w:jc w:val="center"/>
              <w:rPr>
                <w:i/>
              </w:rPr>
            </w:pPr>
            <w:r w:rsidRPr="0041161A">
              <w:rPr>
                <w:i/>
              </w:rPr>
              <w:t>KitKat</w:t>
            </w:r>
          </w:p>
        </w:tc>
      </w:tr>
      <w:tr w:rsidR="00626E67" w14:paraId="5615333A" w14:textId="77777777" w:rsidTr="00D9044F">
        <w:trPr>
          <w:trHeight w:val="420"/>
        </w:trPr>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42398FED" w14:textId="77777777" w:rsidR="00626E67" w:rsidRDefault="00626E67" w:rsidP="00D9044F">
            <w:pPr>
              <w:widowControl w:val="0"/>
              <w:spacing w:after="0" w:line="240" w:lineRule="auto"/>
              <w:jc w:val="center"/>
            </w:pPr>
            <w:r>
              <w:t>20</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355348C5" w14:textId="77777777" w:rsidR="00626E67" w:rsidRDefault="00626E67" w:rsidP="00D9044F">
            <w:pPr>
              <w:spacing w:after="0" w:line="240" w:lineRule="auto"/>
              <w:jc w:val="center"/>
            </w:pPr>
            <w:r>
              <w:t>4.4W.2</w:t>
            </w:r>
          </w:p>
        </w:tc>
        <w:tc>
          <w:tcPr>
            <w:tcW w:w="2766" w:type="dxa"/>
            <w:vMerge/>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571B86F4" w14:textId="77777777" w:rsidR="00626E67" w:rsidRPr="0041161A" w:rsidRDefault="00626E67" w:rsidP="00D9044F">
            <w:pPr>
              <w:widowControl w:val="0"/>
              <w:spacing w:after="0" w:line="240" w:lineRule="auto"/>
              <w:jc w:val="center"/>
              <w:rPr>
                <w:i/>
              </w:rPr>
            </w:pPr>
          </w:p>
        </w:tc>
      </w:tr>
      <w:tr w:rsidR="00626E67" w14:paraId="77931EEB" w14:textId="77777777" w:rsidTr="00D9044F">
        <w:trPr>
          <w:trHeight w:val="420"/>
        </w:trPr>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065B2A31" w14:textId="77777777" w:rsidR="00626E67" w:rsidRDefault="00626E67" w:rsidP="00D9044F">
            <w:pPr>
              <w:widowControl w:val="0"/>
              <w:spacing w:after="0" w:line="240" w:lineRule="auto"/>
              <w:jc w:val="center"/>
            </w:pPr>
            <w:r>
              <w:t>21</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726E3F69" w14:textId="77777777" w:rsidR="00626E67" w:rsidRDefault="00626E67" w:rsidP="00D9044F">
            <w:pPr>
              <w:spacing w:after="0" w:line="240" w:lineRule="auto"/>
              <w:jc w:val="center"/>
            </w:pPr>
            <w:r>
              <w:t>5.0 - 5.0.1 - 5.0.2</w:t>
            </w:r>
          </w:p>
        </w:tc>
        <w:tc>
          <w:tcPr>
            <w:tcW w:w="2766" w:type="dxa"/>
            <w:vMerge w:val="restart"/>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0A83A665" w14:textId="77777777" w:rsidR="00626E67" w:rsidRPr="0041161A" w:rsidRDefault="00626E67" w:rsidP="00D9044F">
            <w:pPr>
              <w:widowControl w:val="0"/>
              <w:spacing w:after="0" w:line="240" w:lineRule="auto"/>
              <w:jc w:val="center"/>
              <w:rPr>
                <w:i/>
              </w:rPr>
            </w:pPr>
            <w:r w:rsidRPr="0041161A">
              <w:rPr>
                <w:i/>
              </w:rPr>
              <w:t>Lollipop</w:t>
            </w:r>
          </w:p>
        </w:tc>
      </w:tr>
      <w:tr w:rsidR="00626E67" w14:paraId="45E73EF9" w14:textId="77777777" w:rsidTr="00D9044F">
        <w:trPr>
          <w:trHeight w:val="420"/>
        </w:trPr>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62162058" w14:textId="77777777" w:rsidR="00626E67" w:rsidRDefault="00626E67" w:rsidP="00D9044F">
            <w:pPr>
              <w:widowControl w:val="0"/>
              <w:spacing w:after="0" w:line="240" w:lineRule="auto"/>
              <w:jc w:val="center"/>
            </w:pPr>
            <w:r>
              <w:t>22</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05E3BD4B" w14:textId="77777777" w:rsidR="00626E67" w:rsidRDefault="00626E67" w:rsidP="00D9044F">
            <w:pPr>
              <w:spacing w:after="0" w:line="240" w:lineRule="auto"/>
              <w:jc w:val="center"/>
            </w:pPr>
            <w:r>
              <w:t>5.1 - 5.1.1</w:t>
            </w:r>
          </w:p>
        </w:tc>
        <w:tc>
          <w:tcPr>
            <w:tcW w:w="2766" w:type="dxa"/>
            <w:vMerge/>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0CE19A40" w14:textId="77777777" w:rsidR="00626E67" w:rsidRPr="0041161A" w:rsidRDefault="00626E67" w:rsidP="00D9044F">
            <w:pPr>
              <w:widowControl w:val="0"/>
              <w:spacing w:after="0" w:line="240" w:lineRule="auto"/>
              <w:jc w:val="center"/>
              <w:rPr>
                <w:i/>
              </w:rPr>
            </w:pPr>
          </w:p>
        </w:tc>
      </w:tr>
      <w:tr w:rsidR="00626E67" w14:paraId="66A4F59E" w14:textId="77777777" w:rsidTr="00D9044F">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5367B95D" w14:textId="77777777" w:rsidR="00626E67" w:rsidRDefault="00626E67" w:rsidP="00D9044F">
            <w:pPr>
              <w:widowControl w:val="0"/>
              <w:spacing w:after="0" w:line="240" w:lineRule="auto"/>
              <w:jc w:val="center"/>
            </w:pPr>
            <w:r>
              <w:t>23</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4D3EF5A2" w14:textId="77777777" w:rsidR="00626E67" w:rsidRDefault="00626E67" w:rsidP="00D9044F">
            <w:pPr>
              <w:spacing w:after="0" w:line="240" w:lineRule="auto"/>
              <w:jc w:val="center"/>
            </w:pPr>
            <w:r>
              <w:t>6.0 - 6.0.1</w:t>
            </w:r>
          </w:p>
        </w:tc>
        <w:tc>
          <w:tcPr>
            <w:tcW w:w="2766"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03622152" w14:textId="77777777" w:rsidR="00626E67" w:rsidRPr="0041161A" w:rsidRDefault="00626E67" w:rsidP="00D9044F">
            <w:pPr>
              <w:widowControl w:val="0"/>
              <w:spacing w:after="0" w:line="240" w:lineRule="auto"/>
              <w:jc w:val="center"/>
              <w:rPr>
                <w:i/>
              </w:rPr>
            </w:pPr>
            <w:r w:rsidRPr="0041161A">
              <w:rPr>
                <w:i/>
              </w:rPr>
              <w:t>Marshmellow</w:t>
            </w:r>
          </w:p>
        </w:tc>
      </w:tr>
      <w:tr w:rsidR="00626E67" w14:paraId="7D41D355" w14:textId="77777777" w:rsidTr="00D9044F">
        <w:tc>
          <w:tcPr>
            <w:tcW w:w="156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616F9C64" w14:textId="77777777" w:rsidR="00626E67" w:rsidRDefault="00626E67" w:rsidP="00D9044F">
            <w:pPr>
              <w:widowControl w:val="0"/>
              <w:spacing w:after="0" w:line="240" w:lineRule="auto"/>
              <w:jc w:val="center"/>
            </w:pPr>
            <w:r>
              <w:t>24</w:t>
            </w:r>
          </w:p>
        </w:tc>
        <w:tc>
          <w:tcPr>
            <w:tcW w:w="4440"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tcPr>
          <w:p w14:paraId="11CF9B0C" w14:textId="77777777" w:rsidR="00626E67" w:rsidRDefault="00626E67" w:rsidP="00D9044F">
            <w:pPr>
              <w:spacing w:after="0" w:line="240" w:lineRule="auto"/>
              <w:jc w:val="center"/>
            </w:pPr>
            <w:r>
              <w:t>7.0</w:t>
            </w:r>
          </w:p>
        </w:tc>
        <w:tc>
          <w:tcPr>
            <w:tcW w:w="2766" w:type="dxa"/>
            <w:tcBorders>
              <w:top w:val="single" w:sz="8" w:space="0" w:color="D9D9D9"/>
              <w:left w:val="single" w:sz="8" w:space="0" w:color="D9D9D9"/>
              <w:bottom w:val="single" w:sz="8" w:space="0" w:color="D9D9D9"/>
              <w:right w:val="single" w:sz="8" w:space="0" w:color="D9D9D9"/>
            </w:tcBorders>
            <w:tcMar>
              <w:top w:w="100" w:type="dxa"/>
              <w:left w:w="100" w:type="dxa"/>
              <w:bottom w:w="100" w:type="dxa"/>
              <w:right w:w="100" w:type="dxa"/>
            </w:tcMar>
            <w:vAlign w:val="center"/>
          </w:tcPr>
          <w:p w14:paraId="647BD25B" w14:textId="77777777" w:rsidR="00626E67" w:rsidRPr="0041161A" w:rsidRDefault="00626E67" w:rsidP="00D9044F">
            <w:pPr>
              <w:spacing w:after="0" w:line="240" w:lineRule="auto"/>
              <w:jc w:val="center"/>
              <w:rPr>
                <w:i/>
              </w:rPr>
            </w:pPr>
            <w:r w:rsidRPr="0041161A">
              <w:rPr>
                <w:i/>
              </w:rPr>
              <w:t>Nougat</w:t>
            </w:r>
          </w:p>
        </w:tc>
      </w:tr>
    </w:tbl>
    <w:p w14:paraId="615561C2" w14:textId="77777777" w:rsidR="00626E67" w:rsidRDefault="00626E67" w:rsidP="00626E67">
      <w:pPr>
        <w:spacing w:after="0" w:line="240" w:lineRule="auto"/>
      </w:pPr>
    </w:p>
    <w:p w14:paraId="23942F50" w14:textId="542CA43C" w:rsidR="00626E67" w:rsidRDefault="00626E67" w:rsidP="00626E67">
      <w:pPr>
        <w:pStyle w:val="Ttulo3"/>
      </w:pPr>
      <w:bookmarkStart w:id="14" w:name="_q8e0v8oy8toc" w:colFirst="0" w:colLast="0"/>
      <w:bookmarkEnd w:id="14"/>
      <w:r>
        <w:t xml:space="preserve">API </w:t>
      </w:r>
      <w:r w:rsidR="00D15164">
        <w:t>mínima</w:t>
      </w:r>
    </w:p>
    <w:p w14:paraId="06E7CFC1" w14:textId="77777777" w:rsidR="00626E67" w:rsidRDefault="00626E67" w:rsidP="00626E67">
      <w:r>
        <w:t>Antes de começar seu projeto, você deve levar em consideração a API mínima do seu aplicativo.</w:t>
      </w:r>
    </w:p>
    <w:p w14:paraId="0619E1BA" w14:textId="09AA2682" w:rsidR="00626E67" w:rsidRDefault="00626E67" w:rsidP="00626E67">
      <w:r>
        <w:t xml:space="preserve">Agora que </w:t>
      </w:r>
      <w:r w:rsidR="00B1788E">
        <w:t xml:space="preserve">você viu </w:t>
      </w:r>
      <w:r>
        <w:t xml:space="preserve">a tabela das APIs e suas versões, você deve sempre levar em consideração o </w:t>
      </w:r>
      <w:r w:rsidRPr="00322CFD">
        <w:rPr>
          <w:color w:val="auto"/>
        </w:rPr>
        <w:t>p</w:t>
      </w:r>
      <w:r w:rsidRPr="00322CFD">
        <w:rPr>
          <w:color w:val="FF0000"/>
        </w:rPr>
        <w:t>ú</w:t>
      </w:r>
      <w:r w:rsidRPr="00322CFD">
        <w:rPr>
          <w:color w:val="auto"/>
        </w:rPr>
        <w:t>blico</w:t>
      </w:r>
      <w:r>
        <w:t xml:space="preserve"> que seu </w:t>
      </w:r>
      <w:r w:rsidRPr="00875CA3">
        <w:rPr>
          <w:i/>
        </w:rPr>
        <w:t>app</w:t>
      </w:r>
      <w:r>
        <w:t xml:space="preserve"> atingir</w:t>
      </w:r>
      <w:r w:rsidR="00875CA3">
        <w:t>á</w:t>
      </w:r>
      <w:r>
        <w:t xml:space="preserve">. A lógica é simples: quanto menor for o nível da API escolhida, maior será a quantidade de </w:t>
      </w:r>
      <w:r w:rsidRPr="00875CA3">
        <w:rPr>
          <w:i/>
        </w:rPr>
        <w:t>devices</w:t>
      </w:r>
      <w:r>
        <w:t xml:space="preserve"> compatíveis com seu </w:t>
      </w:r>
      <w:r w:rsidRPr="00875CA3">
        <w:rPr>
          <w:i/>
        </w:rPr>
        <w:t>app</w:t>
      </w:r>
      <w:r>
        <w:t xml:space="preserve">; em contrapartida, maior será a limitação de funcionalidades disponibilizadas pela API em comparação com as mais altas. Veja a tabela abaixo tirada do </w:t>
      </w:r>
      <w:r w:rsidRPr="00875CA3">
        <w:rPr>
          <w:i/>
        </w:rPr>
        <w:t>site</w:t>
      </w:r>
      <w:r>
        <w:t xml:space="preserve"> do Android.</w:t>
      </w:r>
    </w:p>
    <w:p w14:paraId="29F56268" w14:textId="77777777" w:rsidR="00626E67" w:rsidRDefault="00626E67" w:rsidP="00626E67">
      <w:pPr>
        <w:widowControl w:val="0"/>
        <w:spacing w:after="0" w:line="240" w:lineRule="auto"/>
        <w:jc w:val="center"/>
      </w:pPr>
    </w:p>
    <w:tbl>
      <w:tblPr>
        <w:tblW w:w="5812" w:type="dxa"/>
        <w:tblInd w:w="180" w:type="dxa"/>
        <w:tblBorders>
          <w:top w:val="nil"/>
          <w:left w:val="nil"/>
          <w:bottom w:val="nil"/>
          <w:right w:val="nil"/>
          <w:insideH w:val="nil"/>
          <w:insideV w:val="nil"/>
        </w:tblBorders>
        <w:tblLayout w:type="fixed"/>
        <w:tblLook w:val="0600" w:firstRow="0" w:lastRow="0" w:firstColumn="0" w:lastColumn="0" w:noHBand="1" w:noVBand="1"/>
      </w:tblPr>
      <w:tblGrid>
        <w:gridCol w:w="1095"/>
        <w:gridCol w:w="1755"/>
        <w:gridCol w:w="1498"/>
        <w:gridCol w:w="1464"/>
      </w:tblGrid>
      <w:tr w:rsidR="00D9044F" w14:paraId="1A45E832" w14:textId="77777777" w:rsidTr="00875CA3">
        <w:tc>
          <w:tcPr>
            <w:tcW w:w="1095" w:type="dxa"/>
            <w:tcBorders>
              <w:top w:val="single" w:sz="6" w:space="0" w:color="DDDDDD"/>
              <w:left w:val="single" w:sz="6" w:space="0" w:color="DDDDDD"/>
              <w:bottom w:val="single" w:sz="6" w:space="0" w:color="DDDDDD"/>
              <w:right w:val="single" w:sz="6" w:space="0" w:color="DDDDDD"/>
            </w:tcBorders>
            <w:shd w:val="clear" w:color="auto" w:fill="CCCCCC"/>
            <w:tcMar>
              <w:top w:w="60" w:type="dxa"/>
              <w:left w:w="180" w:type="dxa"/>
              <w:bottom w:w="60" w:type="dxa"/>
              <w:right w:w="180" w:type="dxa"/>
            </w:tcMar>
            <w:vAlign w:val="center"/>
          </w:tcPr>
          <w:p w14:paraId="45CCEE59" w14:textId="77777777" w:rsidR="00626E67" w:rsidRDefault="00626E67" w:rsidP="00D9044F">
            <w:pPr>
              <w:widowControl w:val="0"/>
              <w:spacing w:after="0" w:line="240" w:lineRule="auto"/>
              <w:jc w:val="center"/>
            </w:pPr>
            <w:r>
              <w:rPr>
                <w:b/>
              </w:rPr>
              <w:t>Versão</w:t>
            </w:r>
          </w:p>
        </w:tc>
        <w:tc>
          <w:tcPr>
            <w:tcW w:w="1755" w:type="dxa"/>
            <w:tcBorders>
              <w:top w:val="single" w:sz="6" w:space="0" w:color="DDDDDD"/>
              <w:left w:val="single" w:sz="6" w:space="0" w:color="DDDDDD"/>
              <w:bottom w:val="single" w:sz="6" w:space="0" w:color="DDDDDD"/>
              <w:right w:val="single" w:sz="6" w:space="0" w:color="DDDDDD"/>
            </w:tcBorders>
            <w:shd w:val="clear" w:color="auto" w:fill="CCCCCC"/>
            <w:tcMar>
              <w:top w:w="60" w:type="dxa"/>
              <w:left w:w="180" w:type="dxa"/>
              <w:bottom w:w="60" w:type="dxa"/>
              <w:right w:w="180" w:type="dxa"/>
            </w:tcMar>
            <w:vAlign w:val="center"/>
          </w:tcPr>
          <w:p w14:paraId="61E09982" w14:textId="77777777" w:rsidR="00626E67" w:rsidRDefault="00626E67" w:rsidP="00D9044F">
            <w:pPr>
              <w:widowControl w:val="0"/>
              <w:spacing w:after="0" w:line="240" w:lineRule="auto"/>
              <w:jc w:val="center"/>
            </w:pPr>
            <w:r>
              <w:rPr>
                <w:b/>
              </w:rPr>
              <w:t>Codinome</w:t>
            </w:r>
          </w:p>
        </w:tc>
        <w:tc>
          <w:tcPr>
            <w:tcW w:w="1498" w:type="dxa"/>
            <w:tcBorders>
              <w:top w:val="single" w:sz="6" w:space="0" w:color="DDDDDD"/>
              <w:left w:val="single" w:sz="6" w:space="0" w:color="DDDDDD"/>
              <w:bottom w:val="single" w:sz="6" w:space="0" w:color="DDDDDD"/>
              <w:right w:val="single" w:sz="6" w:space="0" w:color="DDDDDD"/>
            </w:tcBorders>
            <w:shd w:val="clear" w:color="auto" w:fill="CCCCCC"/>
            <w:tcMar>
              <w:top w:w="60" w:type="dxa"/>
              <w:left w:w="180" w:type="dxa"/>
              <w:bottom w:w="60" w:type="dxa"/>
              <w:right w:w="180" w:type="dxa"/>
            </w:tcMar>
            <w:vAlign w:val="center"/>
          </w:tcPr>
          <w:p w14:paraId="006DED84" w14:textId="77777777" w:rsidR="00626E67" w:rsidRDefault="00626E67" w:rsidP="00D9044F">
            <w:pPr>
              <w:widowControl w:val="0"/>
              <w:spacing w:after="0" w:line="240" w:lineRule="auto"/>
              <w:jc w:val="center"/>
            </w:pPr>
            <w:r w:rsidRPr="00322CFD">
              <w:rPr>
                <w:b/>
                <w:color w:val="FF0000"/>
              </w:rPr>
              <w:t>Nível da</w:t>
            </w:r>
            <w:r>
              <w:rPr>
                <w:b/>
              </w:rPr>
              <w:t xml:space="preserve"> API</w:t>
            </w:r>
          </w:p>
        </w:tc>
        <w:tc>
          <w:tcPr>
            <w:tcW w:w="1464" w:type="dxa"/>
            <w:tcBorders>
              <w:top w:val="single" w:sz="6" w:space="0" w:color="DDDDDD"/>
              <w:left w:val="single" w:sz="6" w:space="0" w:color="DDDDDD"/>
              <w:bottom w:val="single" w:sz="6" w:space="0" w:color="DDDDDD"/>
              <w:right w:val="single" w:sz="6" w:space="0" w:color="DDDDDD"/>
            </w:tcBorders>
            <w:shd w:val="clear" w:color="auto" w:fill="CCCCCC"/>
            <w:tcMar>
              <w:top w:w="60" w:type="dxa"/>
              <w:left w:w="180" w:type="dxa"/>
              <w:bottom w:w="60" w:type="dxa"/>
              <w:right w:w="180" w:type="dxa"/>
            </w:tcMar>
            <w:vAlign w:val="center"/>
          </w:tcPr>
          <w:p w14:paraId="143D99E7" w14:textId="77777777" w:rsidR="00626E67" w:rsidRDefault="00626E67" w:rsidP="00D9044F">
            <w:pPr>
              <w:widowControl w:val="0"/>
              <w:spacing w:after="0" w:line="240" w:lineRule="auto"/>
              <w:jc w:val="center"/>
            </w:pPr>
            <w:r>
              <w:rPr>
                <w:b/>
              </w:rPr>
              <w:t>Distribuição</w:t>
            </w:r>
          </w:p>
        </w:tc>
      </w:tr>
      <w:tr w:rsidR="00D9044F" w14:paraId="05F06579" w14:textId="77777777" w:rsidTr="00875CA3">
        <w:tc>
          <w:tcPr>
            <w:tcW w:w="1095"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06E98AC4" w14:textId="77777777" w:rsidR="00626E67" w:rsidRDefault="00D13BCB" w:rsidP="00D9044F">
            <w:pPr>
              <w:widowControl w:val="0"/>
              <w:spacing w:after="0" w:line="240" w:lineRule="auto"/>
              <w:jc w:val="center"/>
            </w:pPr>
            <w:hyperlink r:id="rId21">
              <w:r w:rsidR="00626E67">
                <w:t>2.2</w:t>
              </w:r>
            </w:hyperlink>
          </w:p>
        </w:tc>
        <w:tc>
          <w:tcPr>
            <w:tcW w:w="1755"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487D2CB3" w14:textId="77777777" w:rsidR="00626E67" w:rsidRPr="00875CA3" w:rsidRDefault="00626E67" w:rsidP="00D9044F">
            <w:pPr>
              <w:widowControl w:val="0"/>
              <w:spacing w:after="0" w:line="240" w:lineRule="auto"/>
              <w:jc w:val="center"/>
              <w:rPr>
                <w:i/>
              </w:rPr>
            </w:pPr>
            <w:r w:rsidRPr="00875CA3">
              <w:rPr>
                <w:i/>
              </w:rPr>
              <w:t>Froyo</w:t>
            </w:r>
          </w:p>
        </w:tc>
        <w:tc>
          <w:tcPr>
            <w:tcW w:w="1498"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0528A6A9" w14:textId="77777777" w:rsidR="00626E67" w:rsidRDefault="00626E67" w:rsidP="00D9044F">
            <w:pPr>
              <w:widowControl w:val="0"/>
              <w:spacing w:after="0" w:line="240" w:lineRule="auto"/>
              <w:jc w:val="center"/>
            </w:pPr>
            <w:r>
              <w:t>8</w:t>
            </w:r>
          </w:p>
        </w:tc>
        <w:tc>
          <w:tcPr>
            <w:tcW w:w="1464"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038E521A" w14:textId="77777777" w:rsidR="00626E67" w:rsidRDefault="00626E67" w:rsidP="00D9044F">
            <w:pPr>
              <w:widowControl w:val="0"/>
              <w:spacing w:after="0" w:line="240" w:lineRule="auto"/>
              <w:jc w:val="center"/>
            </w:pPr>
            <w:r>
              <w:t>0.1%</w:t>
            </w:r>
          </w:p>
        </w:tc>
      </w:tr>
      <w:tr w:rsidR="00D9044F" w14:paraId="615646BF" w14:textId="77777777" w:rsidTr="00875CA3">
        <w:tc>
          <w:tcPr>
            <w:tcW w:w="1095"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72718502" w14:textId="77777777" w:rsidR="00626E67" w:rsidRDefault="00D13BCB" w:rsidP="00D9044F">
            <w:pPr>
              <w:widowControl w:val="0"/>
              <w:spacing w:after="0" w:line="240" w:lineRule="auto"/>
              <w:jc w:val="center"/>
            </w:pPr>
            <w:hyperlink r:id="rId22">
              <w:r w:rsidR="00626E67">
                <w:t>2.3.3 -</w:t>
              </w:r>
            </w:hyperlink>
          </w:p>
          <w:p w14:paraId="08088475" w14:textId="77777777" w:rsidR="00626E67" w:rsidRDefault="00D13BCB" w:rsidP="00D9044F">
            <w:pPr>
              <w:widowControl w:val="0"/>
              <w:spacing w:after="0" w:line="240" w:lineRule="auto"/>
              <w:jc w:val="center"/>
            </w:pPr>
            <w:hyperlink r:id="rId23">
              <w:r w:rsidR="00626E67">
                <w:t>2.3.7</w:t>
              </w:r>
            </w:hyperlink>
          </w:p>
        </w:tc>
        <w:tc>
          <w:tcPr>
            <w:tcW w:w="1755"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49CE312E" w14:textId="77777777" w:rsidR="00626E67" w:rsidRPr="00875CA3" w:rsidRDefault="00626E67" w:rsidP="00D9044F">
            <w:pPr>
              <w:widowControl w:val="0"/>
              <w:spacing w:after="0" w:line="240" w:lineRule="auto"/>
              <w:jc w:val="center"/>
              <w:rPr>
                <w:i/>
              </w:rPr>
            </w:pPr>
            <w:r w:rsidRPr="00875CA3">
              <w:rPr>
                <w:i/>
              </w:rPr>
              <w:t>Gingerbread</w:t>
            </w:r>
          </w:p>
        </w:tc>
        <w:tc>
          <w:tcPr>
            <w:tcW w:w="1498"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06417FCA" w14:textId="77777777" w:rsidR="00626E67" w:rsidRDefault="00626E67" w:rsidP="00D9044F">
            <w:pPr>
              <w:widowControl w:val="0"/>
              <w:spacing w:after="0" w:line="240" w:lineRule="auto"/>
              <w:jc w:val="center"/>
            </w:pPr>
            <w:r>
              <w:t>10</w:t>
            </w:r>
          </w:p>
        </w:tc>
        <w:tc>
          <w:tcPr>
            <w:tcW w:w="1464"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19D02634" w14:textId="77777777" w:rsidR="00626E67" w:rsidRDefault="00626E67" w:rsidP="00D9044F">
            <w:pPr>
              <w:widowControl w:val="0"/>
              <w:spacing w:after="0" w:line="240" w:lineRule="auto"/>
              <w:jc w:val="center"/>
            </w:pPr>
            <w:r>
              <w:t>1.7%</w:t>
            </w:r>
          </w:p>
        </w:tc>
      </w:tr>
      <w:tr w:rsidR="00D9044F" w14:paraId="3F54FBBB" w14:textId="77777777" w:rsidTr="00875CA3">
        <w:tc>
          <w:tcPr>
            <w:tcW w:w="1095"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45E4ED85" w14:textId="77777777" w:rsidR="00626E67" w:rsidRDefault="00D13BCB" w:rsidP="00D9044F">
            <w:pPr>
              <w:widowControl w:val="0"/>
              <w:spacing w:after="0" w:line="240" w:lineRule="auto"/>
              <w:jc w:val="center"/>
            </w:pPr>
            <w:hyperlink r:id="rId24">
              <w:r w:rsidR="00626E67">
                <w:t>4.0.3 -</w:t>
              </w:r>
            </w:hyperlink>
          </w:p>
          <w:p w14:paraId="7A78E2E0" w14:textId="77777777" w:rsidR="00626E67" w:rsidRDefault="00D13BCB" w:rsidP="00D9044F">
            <w:pPr>
              <w:widowControl w:val="0"/>
              <w:spacing w:after="0" w:line="240" w:lineRule="auto"/>
              <w:jc w:val="center"/>
            </w:pPr>
            <w:hyperlink r:id="rId25">
              <w:r w:rsidR="00626E67">
                <w:t>4.0.4</w:t>
              </w:r>
            </w:hyperlink>
          </w:p>
        </w:tc>
        <w:tc>
          <w:tcPr>
            <w:tcW w:w="1755"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0AA4AA3B" w14:textId="77777777" w:rsidR="00626E67" w:rsidRPr="00875CA3" w:rsidRDefault="00626E67" w:rsidP="00D9044F">
            <w:pPr>
              <w:widowControl w:val="0"/>
              <w:spacing w:after="0" w:line="240" w:lineRule="auto"/>
              <w:jc w:val="center"/>
              <w:rPr>
                <w:i/>
              </w:rPr>
            </w:pPr>
            <w:r w:rsidRPr="00875CA3">
              <w:rPr>
                <w:i/>
              </w:rPr>
              <w:t>Ice Cream Sandwich</w:t>
            </w:r>
          </w:p>
        </w:tc>
        <w:tc>
          <w:tcPr>
            <w:tcW w:w="1498"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6A2360D7" w14:textId="77777777" w:rsidR="00626E67" w:rsidRDefault="00626E67" w:rsidP="00D9044F">
            <w:pPr>
              <w:widowControl w:val="0"/>
              <w:spacing w:after="0" w:line="240" w:lineRule="auto"/>
              <w:jc w:val="center"/>
            </w:pPr>
            <w:r>
              <w:t>15</w:t>
            </w:r>
          </w:p>
        </w:tc>
        <w:tc>
          <w:tcPr>
            <w:tcW w:w="1464"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6A46F5EA" w14:textId="77777777" w:rsidR="00626E67" w:rsidRDefault="00626E67" w:rsidP="00D9044F">
            <w:pPr>
              <w:widowControl w:val="0"/>
              <w:spacing w:after="0" w:line="240" w:lineRule="auto"/>
              <w:jc w:val="center"/>
            </w:pPr>
            <w:r>
              <w:t>1.6%</w:t>
            </w:r>
          </w:p>
        </w:tc>
      </w:tr>
      <w:tr w:rsidR="00D9044F" w14:paraId="172AB0E8" w14:textId="77777777" w:rsidTr="00875CA3">
        <w:tc>
          <w:tcPr>
            <w:tcW w:w="1095"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3A4A1A16" w14:textId="77777777" w:rsidR="00626E67" w:rsidRDefault="00D13BCB" w:rsidP="00D9044F">
            <w:pPr>
              <w:widowControl w:val="0"/>
              <w:spacing w:after="0" w:line="240" w:lineRule="auto"/>
              <w:jc w:val="center"/>
            </w:pPr>
            <w:hyperlink r:id="rId26">
              <w:r w:rsidR="00626E67">
                <w:t>4.1.x</w:t>
              </w:r>
            </w:hyperlink>
          </w:p>
        </w:tc>
        <w:tc>
          <w:tcPr>
            <w:tcW w:w="1755" w:type="dxa"/>
            <w:vMerge w:val="restart"/>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47D7A013" w14:textId="77777777" w:rsidR="00626E67" w:rsidRPr="00875CA3" w:rsidRDefault="00626E67" w:rsidP="00D9044F">
            <w:pPr>
              <w:widowControl w:val="0"/>
              <w:spacing w:after="0" w:line="240" w:lineRule="auto"/>
              <w:jc w:val="center"/>
              <w:rPr>
                <w:i/>
              </w:rPr>
            </w:pPr>
          </w:p>
          <w:p w14:paraId="3624C9D3" w14:textId="77777777" w:rsidR="00626E67" w:rsidRPr="00875CA3" w:rsidRDefault="00626E67" w:rsidP="00D9044F">
            <w:pPr>
              <w:widowControl w:val="0"/>
              <w:spacing w:after="0" w:line="240" w:lineRule="auto"/>
              <w:jc w:val="left"/>
              <w:rPr>
                <w:i/>
              </w:rPr>
            </w:pPr>
          </w:p>
          <w:p w14:paraId="3C5F8416" w14:textId="77777777" w:rsidR="00626E67" w:rsidRPr="00875CA3" w:rsidRDefault="00626E67" w:rsidP="00D9044F">
            <w:pPr>
              <w:widowControl w:val="0"/>
              <w:spacing w:after="0" w:line="240" w:lineRule="auto"/>
              <w:jc w:val="center"/>
              <w:rPr>
                <w:i/>
              </w:rPr>
            </w:pPr>
            <w:r w:rsidRPr="00875CA3">
              <w:rPr>
                <w:i/>
              </w:rPr>
              <w:t>JellyBean</w:t>
            </w:r>
          </w:p>
        </w:tc>
        <w:tc>
          <w:tcPr>
            <w:tcW w:w="1498"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375B1111" w14:textId="77777777" w:rsidR="00626E67" w:rsidRDefault="00626E67" w:rsidP="00D9044F">
            <w:pPr>
              <w:widowControl w:val="0"/>
              <w:spacing w:after="0" w:line="240" w:lineRule="auto"/>
              <w:jc w:val="center"/>
            </w:pPr>
            <w:r>
              <w:t>16</w:t>
            </w:r>
          </w:p>
        </w:tc>
        <w:tc>
          <w:tcPr>
            <w:tcW w:w="1464"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3BAA812F" w14:textId="77777777" w:rsidR="00626E67" w:rsidRDefault="00626E67" w:rsidP="00D9044F">
            <w:pPr>
              <w:widowControl w:val="0"/>
              <w:spacing w:after="0" w:line="240" w:lineRule="auto"/>
              <w:jc w:val="center"/>
            </w:pPr>
            <w:r>
              <w:t>6.0%</w:t>
            </w:r>
          </w:p>
        </w:tc>
      </w:tr>
      <w:tr w:rsidR="00D9044F" w14:paraId="3AB7FEE0" w14:textId="77777777" w:rsidTr="00875CA3">
        <w:tc>
          <w:tcPr>
            <w:tcW w:w="1095"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5BD17D09" w14:textId="77777777" w:rsidR="00626E67" w:rsidRDefault="00D13BCB" w:rsidP="00D9044F">
            <w:pPr>
              <w:widowControl w:val="0"/>
              <w:spacing w:after="0" w:line="240" w:lineRule="auto"/>
              <w:jc w:val="center"/>
            </w:pPr>
            <w:hyperlink r:id="rId27">
              <w:r w:rsidR="00626E67">
                <w:t>4.2.x</w:t>
              </w:r>
            </w:hyperlink>
          </w:p>
        </w:tc>
        <w:tc>
          <w:tcPr>
            <w:tcW w:w="1755" w:type="dxa"/>
            <w:vMerge/>
            <w:tcBorders>
              <w:bottom w:val="single" w:sz="6" w:space="0" w:color="DDDDDD"/>
              <w:right w:val="single" w:sz="6" w:space="0" w:color="DDDDDD"/>
            </w:tcBorders>
            <w:tcMar>
              <w:top w:w="100" w:type="dxa"/>
              <w:left w:w="100" w:type="dxa"/>
              <w:bottom w:w="100" w:type="dxa"/>
              <w:right w:w="100" w:type="dxa"/>
            </w:tcMar>
          </w:tcPr>
          <w:p w14:paraId="0EB6AA6C" w14:textId="77777777" w:rsidR="00626E67" w:rsidRDefault="00626E67" w:rsidP="00D9044F">
            <w:pPr>
              <w:widowControl w:val="0"/>
              <w:spacing w:after="0" w:line="240" w:lineRule="auto"/>
              <w:jc w:val="center"/>
            </w:pPr>
          </w:p>
        </w:tc>
        <w:tc>
          <w:tcPr>
            <w:tcW w:w="1498"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10B4B725" w14:textId="77777777" w:rsidR="00626E67" w:rsidRDefault="00626E67" w:rsidP="00D9044F">
            <w:pPr>
              <w:widowControl w:val="0"/>
              <w:spacing w:after="0" w:line="240" w:lineRule="auto"/>
              <w:jc w:val="center"/>
            </w:pPr>
            <w:r>
              <w:t>17</w:t>
            </w:r>
          </w:p>
        </w:tc>
        <w:tc>
          <w:tcPr>
            <w:tcW w:w="1464"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7FE2CBF9" w14:textId="77777777" w:rsidR="00626E67" w:rsidRDefault="00626E67" w:rsidP="00D9044F">
            <w:pPr>
              <w:widowControl w:val="0"/>
              <w:spacing w:after="0" w:line="240" w:lineRule="auto"/>
              <w:jc w:val="center"/>
            </w:pPr>
            <w:r>
              <w:t>8.3%</w:t>
            </w:r>
          </w:p>
        </w:tc>
      </w:tr>
      <w:tr w:rsidR="00D9044F" w14:paraId="2046DCCA" w14:textId="77777777" w:rsidTr="00875CA3">
        <w:tc>
          <w:tcPr>
            <w:tcW w:w="1095"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3FB9B51C" w14:textId="77777777" w:rsidR="00626E67" w:rsidRDefault="00D13BCB" w:rsidP="00D9044F">
            <w:pPr>
              <w:widowControl w:val="0"/>
              <w:spacing w:after="0" w:line="240" w:lineRule="auto"/>
              <w:jc w:val="center"/>
            </w:pPr>
            <w:hyperlink r:id="rId28">
              <w:r w:rsidR="00626E67">
                <w:t>4.3</w:t>
              </w:r>
            </w:hyperlink>
          </w:p>
        </w:tc>
        <w:tc>
          <w:tcPr>
            <w:tcW w:w="1755" w:type="dxa"/>
            <w:vMerge/>
            <w:tcBorders>
              <w:bottom w:val="single" w:sz="6" w:space="0" w:color="DDDDDD"/>
              <w:right w:val="single" w:sz="6" w:space="0" w:color="DDDDDD"/>
            </w:tcBorders>
            <w:tcMar>
              <w:top w:w="100" w:type="dxa"/>
              <w:left w:w="100" w:type="dxa"/>
              <w:bottom w:w="100" w:type="dxa"/>
              <w:right w:w="100" w:type="dxa"/>
            </w:tcMar>
          </w:tcPr>
          <w:p w14:paraId="5265D5ED" w14:textId="77777777" w:rsidR="00626E67" w:rsidRDefault="00626E67" w:rsidP="00D9044F">
            <w:pPr>
              <w:widowControl w:val="0"/>
              <w:spacing w:after="0" w:line="240" w:lineRule="auto"/>
              <w:jc w:val="center"/>
            </w:pPr>
          </w:p>
        </w:tc>
        <w:tc>
          <w:tcPr>
            <w:tcW w:w="1498"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27CCCE60" w14:textId="77777777" w:rsidR="00626E67" w:rsidRDefault="00626E67" w:rsidP="00D9044F">
            <w:pPr>
              <w:widowControl w:val="0"/>
              <w:spacing w:after="0" w:line="240" w:lineRule="auto"/>
              <w:jc w:val="center"/>
            </w:pPr>
            <w:r>
              <w:t>18</w:t>
            </w:r>
          </w:p>
        </w:tc>
        <w:tc>
          <w:tcPr>
            <w:tcW w:w="1464"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7715F437" w14:textId="77777777" w:rsidR="00626E67" w:rsidRDefault="00626E67" w:rsidP="00D9044F">
            <w:pPr>
              <w:widowControl w:val="0"/>
              <w:spacing w:after="0" w:line="240" w:lineRule="auto"/>
              <w:jc w:val="center"/>
            </w:pPr>
            <w:r>
              <w:t>2.4%</w:t>
            </w:r>
          </w:p>
        </w:tc>
      </w:tr>
      <w:tr w:rsidR="00D9044F" w14:paraId="21E5E4A0" w14:textId="77777777" w:rsidTr="00875CA3">
        <w:tc>
          <w:tcPr>
            <w:tcW w:w="1095"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59910022" w14:textId="77777777" w:rsidR="00626E67" w:rsidRDefault="00D13BCB" w:rsidP="00D9044F">
            <w:pPr>
              <w:widowControl w:val="0"/>
              <w:spacing w:after="0" w:line="240" w:lineRule="auto"/>
              <w:jc w:val="center"/>
            </w:pPr>
            <w:hyperlink r:id="rId29">
              <w:r w:rsidR="00626E67">
                <w:t>4.4</w:t>
              </w:r>
            </w:hyperlink>
          </w:p>
        </w:tc>
        <w:tc>
          <w:tcPr>
            <w:tcW w:w="1755"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2ABEEE85" w14:textId="77777777" w:rsidR="00626E67" w:rsidRPr="00875CA3" w:rsidRDefault="00626E67" w:rsidP="00D9044F">
            <w:pPr>
              <w:widowControl w:val="0"/>
              <w:spacing w:after="0" w:line="240" w:lineRule="auto"/>
              <w:jc w:val="center"/>
              <w:rPr>
                <w:i/>
              </w:rPr>
            </w:pPr>
            <w:r w:rsidRPr="00875CA3">
              <w:rPr>
                <w:i/>
              </w:rPr>
              <w:t>KitKat</w:t>
            </w:r>
          </w:p>
        </w:tc>
        <w:tc>
          <w:tcPr>
            <w:tcW w:w="1498"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79D139CE" w14:textId="77777777" w:rsidR="00626E67" w:rsidRDefault="00626E67" w:rsidP="00D9044F">
            <w:pPr>
              <w:widowControl w:val="0"/>
              <w:spacing w:after="0" w:line="240" w:lineRule="auto"/>
              <w:jc w:val="center"/>
            </w:pPr>
            <w:r>
              <w:t>19</w:t>
            </w:r>
          </w:p>
        </w:tc>
        <w:tc>
          <w:tcPr>
            <w:tcW w:w="1464"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6AA39DB4" w14:textId="77777777" w:rsidR="00626E67" w:rsidRDefault="00626E67" w:rsidP="00D9044F">
            <w:pPr>
              <w:widowControl w:val="0"/>
              <w:spacing w:after="0" w:line="240" w:lineRule="auto"/>
              <w:jc w:val="center"/>
            </w:pPr>
            <w:r>
              <w:t>29.2%</w:t>
            </w:r>
          </w:p>
        </w:tc>
      </w:tr>
      <w:tr w:rsidR="00D9044F" w14:paraId="64BB7125" w14:textId="77777777" w:rsidTr="00875CA3">
        <w:tc>
          <w:tcPr>
            <w:tcW w:w="1095"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0B8086A0" w14:textId="77777777" w:rsidR="00626E67" w:rsidRDefault="00D13BCB" w:rsidP="00D9044F">
            <w:pPr>
              <w:widowControl w:val="0"/>
              <w:spacing w:after="0" w:line="240" w:lineRule="auto"/>
              <w:jc w:val="center"/>
            </w:pPr>
            <w:hyperlink r:id="rId30">
              <w:r w:rsidR="00626E67">
                <w:t>5.0</w:t>
              </w:r>
            </w:hyperlink>
          </w:p>
        </w:tc>
        <w:tc>
          <w:tcPr>
            <w:tcW w:w="1755" w:type="dxa"/>
            <w:vMerge w:val="restart"/>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5CB959F3" w14:textId="77777777" w:rsidR="00626E67" w:rsidRPr="00875CA3" w:rsidRDefault="00626E67" w:rsidP="00D9044F">
            <w:pPr>
              <w:widowControl w:val="0"/>
              <w:spacing w:after="0" w:line="240" w:lineRule="auto"/>
              <w:jc w:val="center"/>
              <w:rPr>
                <w:i/>
              </w:rPr>
            </w:pPr>
            <w:r w:rsidRPr="00875CA3">
              <w:rPr>
                <w:i/>
              </w:rPr>
              <w:t>Lollipop</w:t>
            </w:r>
          </w:p>
        </w:tc>
        <w:tc>
          <w:tcPr>
            <w:tcW w:w="1498"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4DBCB776" w14:textId="77777777" w:rsidR="00626E67" w:rsidRDefault="00626E67" w:rsidP="00D9044F">
            <w:pPr>
              <w:widowControl w:val="0"/>
              <w:spacing w:after="0" w:line="240" w:lineRule="auto"/>
              <w:jc w:val="center"/>
            </w:pPr>
            <w:r>
              <w:t>21</w:t>
            </w:r>
          </w:p>
        </w:tc>
        <w:tc>
          <w:tcPr>
            <w:tcW w:w="1464"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5BD71131" w14:textId="77777777" w:rsidR="00626E67" w:rsidRDefault="00626E67" w:rsidP="00D9044F">
            <w:pPr>
              <w:widowControl w:val="0"/>
              <w:spacing w:after="0" w:line="240" w:lineRule="auto"/>
              <w:jc w:val="center"/>
            </w:pPr>
            <w:r>
              <w:t>14.1%</w:t>
            </w:r>
          </w:p>
        </w:tc>
      </w:tr>
      <w:tr w:rsidR="00D9044F" w14:paraId="0A787099" w14:textId="77777777" w:rsidTr="00875CA3">
        <w:tc>
          <w:tcPr>
            <w:tcW w:w="1095"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05F08B4F" w14:textId="77777777" w:rsidR="00626E67" w:rsidRDefault="00D13BCB" w:rsidP="00D9044F">
            <w:pPr>
              <w:widowControl w:val="0"/>
              <w:spacing w:after="0" w:line="240" w:lineRule="auto"/>
              <w:jc w:val="center"/>
            </w:pPr>
            <w:hyperlink r:id="rId31">
              <w:r w:rsidR="00626E67">
                <w:t>5.1</w:t>
              </w:r>
            </w:hyperlink>
          </w:p>
        </w:tc>
        <w:tc>
          <w:tcPr>
            <w:tcW w:w="1755" w:type="dxa"/>
            <w:vMerge/>
            <w:tcBorders>
              <w:bottom w:val="single" w:sz="6" w:space="0" w:color="DDDDDD"/>
              <w:right w:val="single" w:sz="6" w:space="0" w:color="DDDDDD"/>
            </w:tcBorders>
            <w:tcMar>
              <w:top w:w="100" w:type="dxa"/>
              <w:left w:w="100" w:type="dxa"/>
              <w:bottom w:w="100" w:type="dxa"/>
              <w:right w:w="100" w:type="dxa"/>
            </w:tcMar>
          </w:tcPr>
          <w:p w14:paraId="781D1AA1" w14:textId="77777777" w:rsidR="00626E67" w:rsidRPr="00875CA3" w:rsidRDefault="00626E67" w:rsidP="00D9044F">
            <w:pPr>
              <w:widowControl w:val="0"/>
              <w:spacing w:after="0" w:line="240" w:lineRule="auto"/>
              <w:jc w:val="center"/>
              <w:rPr>
                <w:i/>
              </w:rPr>
            </w:pPr>
          </w:p>
        </w:tc>
        <w:tc>
          <w:tcPr>
            <w:tcW w:w="1498"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0F9396E4" w14:textId="77777777" w:rsidR="00626E67" w:rsidRDefault="00626E67" w:rsidP="00D9044F">
            <w:pPr>
              <w:widowControl w:val="0"/>
              <w:spacing w:after="0" w:line="240" w:lineRule="auto"/>
              <w:jc w:val="center"/>
            </w:pPr>
            <w:r>
              <w:t>22</w:t>
            </w:r>
          </w:p>
        </w:tc>
        <w:tc>
          <w:tcPr>
            <w:tcW w:w="1464"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2C105ACF" w14:textId="77777777" w:rsidR="00626E67" w:rsidRDefault="00626E67" w:rsidP="00D9044F">
            <w:pPr>
              <w:widowControl w:val="0"/>
              <w:spacing w:after="0" w:line="240" w:lineRule="auto"/>
              <w:jc w:val="center"/>
            </w:pPr>
            <w:r>
              <w:t>21.4%</w:t>
            </w:r>
          </w:p>
        </w:tc>
      </w:tr>
      <w:tr w:rsidR="00D9044F" w14:paraId="435548A5" w14:textId="77777777" w:rsidTr="00875CA3">
        <w:tc>
          <w:tcPr>
            <w:tcW w:w="1095"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4984564D" w14:textId="77777777" w:rsidR="00626E67" w:rsidRDefault="00D13BCB" w:rsidP="00D9044F">
            <w:pPr>
              <w:widowControl w:val="0"/>
              <w:spacing w:after="0" w:line="240" w:lineRule="auto"/>
              <w:jc w:val="center"/>
            </w:pPr>
            <w:hyperlink r:id="rId32">
              <w:r w:rsidR="00626E67">
                <w:t>6.0</w:t>
              </w:r>
            </w:hyperlink>
          </w:p>
        </w:tc>
        <w:tc>
          <w:tcPr>
            <w:tcW w:w="1755"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74EFB511" w14:textId="77777777" w:rsidR="00626E67" w:rsidRPr="00875CA3" w:rsidRDefault="00626E67" w:rsidP="00D9044F">
            <w:pPr>
              <w:widowControl w:val="0"/>
              <w:spacing w:after="0" w:line="240" w:lineRule="auto"/>
              <w:jc w:val="center"/>
              <w:rPr>
                <w:i/>
              </w:rPr>
            </w:pPr>
            <w:r w:rsidRPr="00875CA3">
              <w:rPr>
                <w:i/>
              </w:rPr>
              <w:t>Marshmallow</w:t>
            </w:r>
          </w:p>
        </w:tc>
        <w:tc>
          <w:tcPr>
            <w:tcW w:w="1498"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2B023900" w14:textId="77777777" w:rsidR="00626E67" w:rsidRDefault="00626E67" w:rsidP="00D9044F">
            <w:pPr>
              <w:widowControl w:val="0"/>
              <w:spacing w:after="0" w:line="240" w:lineRule="auto"/>
              <w:jc w:val="center"/>
            </w:pPr>
            <w:r>
              <w:t>23</w:t>
            </w:r>
          </w:p>
        </w:tc>
        <w:tc>
          <w:tcPr>
            <w:tcW w:w="1464" w:type="dxa"/>
            <w:tcBorders>
              <w:top w:val="single" w:sz="6" w:space="0" w:color="DDDDDD"/>
              <w:left w:val="single" w:sz="6" w:space="0" w:color="DDDDDD"/>
              <w:bottom w:val="single" w:sz="6" w:space="0" w:color="DDDDDD"/>
              <w:right w:val="single" w:sz="6" w:space="0" w:color="DDDDDD"/>
            </w:tcBorders>
            <w:tcMar>
              <w:top w:w="60" w:type="dxa"/>
              <w:left w:w="180" w:type="dxa"/>
              <w:bottom w:w="60" w:type="dxa"/>
              <w:right w:w="180" w:type="dxa"/>
            </w:tcMar>
          </w:tcPr>
          <w:p w14:paraId="0F51772A" w14:textId="77777777" w:rsidR="00626E67" w:rsidRDefault="00626E67" w:rsidP="00D9044F">
            <w:pPr>
              <w:widowControl w:val="0"/>
              <w:spacing w:after="0" w:line="240" w:lineRule="auto"/>
              <w:jc w:val="center"/>
            </w:pPr>
            <w:r>
              <w:t>15.2%</w:t>
            </w:r>
          </w:p>
        </w:tc>
      </w:tr>
    </w:tbl>
    <w:p w14:paraId="39D0B93C" w14:textId="77777777" w:rsidR="00626E67" w:rsidRDefault="00626E67" w:rsidP="00626E67"/>
    <w:p w14:paraId="175EFDBA" w14:textId="77777777" w:rsidR="00626E67" w:rsidRDefault="00626E67" w:rsidP="00626E67"/>
    <w:p w14:paraId="323894A0" w14:textId="77777777" w:rsidR="00626E67" w:rsidRDefault="00626E67" w:rsidP="00626E67">
      <w:pPr>
        <w:widowControl w:val="0"/>
        <w:spacing w:after="0" w:line="240" w:lineRule="auto"/>
        <w:jc w:val="center"/>
      </w:pPr>
    </w:p>
    <w:p w14:paraId="4F810439" w14:textId="77777777" w:rsidR="00D9044F" w:rsidRDefault="00626E67" w:rsidP="00AC1867">
      <w:pPr>
        <w:keepNext/>
        <w:jc w:val="center"/>
      </w:pPr>
      <w:r>
        <w:rPr>
          <w:noProof/>
        </w:rPr>
        <w:drawing>
          <wp:inline distT="114300" distB="114300" distL="114300" distR="114300" wp14:anchorId="5D722A9E" wp14:editId="7FD9E0FC">
            <wp:extent cx="4762500" cy="2381250"/>
            <wp:effectExtent l="0" t="0" r="0" b="0"/>
            <wp:docPr id="89"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33" cstate="print"/>
                    <a:srcRect/>
                    <a:stretch>
                      <a:fillRect/>
                    </a:stretch>
                  </pic:blipFill>
                  <pic:spPr>
                    <a:xfrm>
                      <a:off x="0" y="0"/>
                      <a:ext cx="4762500" cy="2381250"/>
                    </a:xfrm>
                    <a:prstGeom prst="rect">
                      <a:avLst/>
                    </a:prstGeom>
                    <a:ln/>
                  </pic:spPr>
                </pic:pic>
              </a:graphicData>
            </a:graphic>
          </wp:inline>
        </w:drawing>
      </w:r>
    </w:p>
    <w:p w14:paraId="238BE463" w14:textId="71E8DEBD" w:rsidR="00D9044F" w:rsidRDefault="00D9044F" w:rsidP="00AC1867">
      <w:pPr>
        <w:pStyle w:val="Legenda"/>
        <w:jc w:val="center"/>
      </w:pPr>
      <w:r>
        <w:t xml:space="preserve">Figura </w:t>
      </w:r>
      <w:fldSimple w:instr=" SEQ Figura \* ARABIC ">
        <w:r w:rsidR="00957E37">
          <w:rPr>
            <w:noProof/>
          </w:rPr>
          <w:t>12</w:t>
        </w:r>
      </w:fldSimple>
      <w:r>
        <w:t>: Gráfico de proporção das versões Android instaladas</w:t>
      </w:r>
    </w:p>
    <w:p w14:paraId="3FAA7F9D" w14:textId="2EA3730A" w:rsidR="00626E67" w:rsidRDefault="00626E67" w:rsidP="00AC1867">
      <w:pPr>
        <w:jc w:val="center"/>
      </w:pPr>
    </w:p>
    <w:p w14:paraId="0AEE7A70" w14:textId="248D31DD" w:rsidR="00626E67" w:rsidRDefault="00626E67" w:rsidP="00626E67">
      <w:r>
        <w:t xml:space="preserve">Observando os dados, </w:t>
      </w:r>
      <w:r w:rsidR="00B1788E">
        <w:t xml:space="preserve">vê-se </w:t>
      </w:r>
      <w:r>
        <w:t xml:space="preserve">que a versão </w:t>
      </w:r>
      <w:r w:rsidRPr="008252EA">
        <w:rPr>
          <w:i/>
        </w:rPr>
        <w:t>KitKat</w:t>
      </w:r>
      <w:r>
        <w:t xml:space="preserve"> é a mais adepta </w:t>
      </w:r>
      <w:r w:rsidR="00D16F42">
        <w:t>pelos</w:t>
      </w:r>
      <w:r w:rsidR="00B1788E">
        <w:t xml:space="preserve"> </w:t>
      </w:r>
      <w:r>
        <w:t>usuários e as versões menores do que 4.0.3 não atingem nem 2% dos usuários.</w:t>
      </w:r>
    </w:p>
    <w:p w14:paraId="79DBCA57" w14:textId="57BEADE5" w:rsidR="00626E67" w:rsidRDefault="00626E67" w:rsidP="00626E67">
      <w:r>
        <w:t>O que muitos profissionais indicam é que se desenvolva a partir da API 15</w:t>
      </w:r>
      <w:r w:rsidR="00B1788E">
        <w:t>,</w:t>
      </w:r>
      <w:r>
        <w:t xml:space="preserve"> pois abrangerá mais de 98% de usuários, mas na prática </w:t>
      </w:r>
      <w:r w:rsidR="00B1788E">
        <w:t xml:space="preserve">existirão </w:t>
      </w:r>
      <w:r>
        <w:t>mais dificuldades e aplicativos com aparência ultrapassada.</w:t>
      </w:r>
    </w:p>
    <w:p w14:paraId="7FEE5986" w14:textId="3BC1B8E5" w:rsidR="00626E67" w:rsidRDefault="00626E67" w:rsidP="00626E67">
      <w:r>
        <w:t>Uma API ideal é a 4.4</w:t>
      </w:r>
      <w:r>
        <w:rPr>
          <w:color w:val="FF0000"/>
        </w:rPr>
        <w:t xml:space="preserve"> </w:t>
      </w:r>
      <w:r w:rsidRPr="004E2F95">
        <w:rPr>
          <w:color w:val="FF0000"/>
        </w:rPr>
        <w:t>(</w:t>
      </w:r>
      <w:r w:rsidRPr="008252EA">
        <w:rPr>
          <w:i/>
          <w:color w:val="FF0000"/>
        </w:rPr>
        <w:t>KitKat</w:t>
      </w:r>
      <w:r w:rsidRPr="004E2F95">
        <w:rPr>
          <w:color w:val="FF0000"/>
        </w:rPr>
        <w:t>)</w:t>
      </w:r>
      <w:r>
        <w:t xml:space="preserve">, pois nela </w:t>
      </w:r>
      <w:r w:rsidR="00B1788E">
        <w:t xml:space="preserve">se cobre </w:t>
      </w:r>
      <w:r>
        <w:t xml:space="preserve">aproximadamente 80% dos usuários e </w:t>
      </w:r>
      <w:r w:rsidR="00B1788E">
        <w:t xml:space="preserve">ela </w:t>
      </w:r>
      <w:r>
        <w:t>não é tão defasada. Apesar d</w:t>
      </w:r>
      <w:r w:rsidR="00B1788E">
        <w:t xml:space="preserve">e </w:t>
      </w:r>
      <w:r>
        <w:t xml:space="preserve">as grandes mudanças visuais que chegaram na API 21 não </w:t>
      </w:r>
      <w:r w:rsidRPr="004E2F95">
        <w:rPr>
          <w:color w:val="FF0000"/>
        </w:rPr>
        <w:t>estarem</w:t>
      </w:r>
      <w:r>
        <w:t xml:space="preserve"> presentes nas anteriores, a Google lançou bibliotecas de suporte para versões mais antigas conseguirem utilizar alguns recursos do </w:t>
      </w:r>
      <w:r w:rsidRPr="008252EA">
        <w:rPr>
          <w:i/>
        </w:rPr>
        <w:t>Material Design</w:t>
      </w:r>
      <w:r>
        <w:t xml:space="preserve">. A API 19 recebeu </w:t>
      </w:r>
      <w:r w:rsidR="00B1788E">
        <w:t xml:space="preserve">essa </w:t>
      </w:r>
      <w:r>
        <w:t>biblioteca.</w:t>
      </w:r>
    </w:p>
    <w:p w14:paraId="75ED5580" w14:textId="77777777" w:rsidR="00626E67" w:rsidRDefault="00626E67" w:rsidP="00626E67">
      <w:r>
        <w:t xml:space="preserve">Então, a melhor escolha ainda é o Android </w:t>
      </w:r>
      <w:r w:rsidRPr="008252EA">
        <w:rPr>
          <w:i/>
        </w:rPr>
        <w:t>KitKat</w:t>
      </w:r>
      <w:r>
        <w:t>.</w:t>
      </w:r>
    </w:p>
    <w:p w14:paraId="2CF5F807" w14:textId="77777777" w:rsidR="00626E67" w:rsidRPr="001D366F" w:rsidRDefault="00626E67" w:rsidP="00626E67">
      <w:pPr>
        <w:pStyle w:val="Ttulo3"/>
        <w:rPr>
          <w:i/>
        </w:rPr>
      </w:pPr>
      <w:bookmarkStart w:id="15" w:name="_lwck22vvf9j4" w:colFirst="0" w:colLast="0"/>
      <w:bookmarkEnd w:id="15"/>
      <w:r w:rsidRPr="001D366F">
        <w:rPr>
          <w:i/>
        </w:rPr>
        <w:t>Targets</w:t>
      </w:r>
    </w:p>
    <w:p w14:paraId="7338E700" w14:textId="464EB89F" w:rsidR="00626E67" w:rsidRDefault="00626E67" w:rsidP="00626E67">
      <w:r>
        <w:t xml:space="preserve">Já </w:t>
      </w:r>
      <w:r w:rsidR="006D551A">
        <w:t xml:space="preserve">foi explicado </w:t>
      </w:r>
      <w:r>
        <w:t>o que é uma API</w:t>
      </w:r>
      <w:r w:rsidR="006D551A">
        <w:t xml:space="preserve"> e</w:t>
      </w:r>
      <w:r>
        <w:t xml:space="preserve"> já </w:t>
      </w:r>
      <w:r w:rsidR="006D551A">
        <w:t xml:space="preserve">foi citada </w:t>
      </w:r>
      <w:r>
        <w:t xml:space="preserve">a necessidade de </w:t>
      </w:r>
      <w:r w:rsidR="006D551A">
        <w:t xml:space="preserve">se </w:t>
      </w:r>
      <w:r>
        <w:t>escolher bem uma API mínima</w:t>
      </w:r>
      <w:r w:rsidRPr="004E2F95">
        <w:rPr>
          <w:color w:val="FF0000"/>
        </w:rPr>
        <w:t>,</w:t>
      </w:r>
      <w:r>
        <w:t xml:space="preserve"> mas o que são </w:t>
      </w:r>
      <w:r w:rsidR="006D551A">
        <w:t xml:space="preserve">as </w:t>
      </w:r>
      <w:r w:rsidRPr="001D366F">
        <w:rPr>
          <w:i/>
        </w:rPr>
        <w:t>targets</w:t>
      </w:r>
      <w:r>
        <w:t>?</w:t>
      </w:r>
    </w:p>
    <w:p w14:paraId="6902EF9F" w14:textId="688943FF" w:rsidR="00626E67" w:rsidRDefault="00626E67" w:rsidP="00626E67">
      <w:r>
        <w:lastRenderedPageBreak/>
        <w:t xml:space="preserve">Segundo a Google, </w:t>
      </w:r>
      <w:r w:rsidR="006D551A">
        <w:t xml:space="preserve">a </w:t>
      </w:r>
      <w:r w:rsidRPr="00FF27B8">
        <w:rPr>
          <w:i/>
        </w:rPr>
        <w:t>target</w:t>
      </w:r>
      <w:r>
        <w:t xml:space="preserve"> indica qual será a API principal na qual o </w:t>
      </w:r>
      <w:r w:rsidRPr="00FF27B8">
        <w:rPr>
          <w:i/>
        </w:rPr>
        <w:t>app</w:t>
      </w:r>
      <w:r>
        <w:t xml:space="preserve"> será desenvolvido, ou seja,</w:t>
      </w:r>
      <w:ins w:id="16" w:author="Willian" w:date="2016-10-03T20:51:00Z">
        <w:r w:rsidR="008A66D9">
          <w:t xml:space="preserve"> </w:t>
        </w:r>
      </w:ins>
      <w:del w:id="17" w:author="Willian" w:date="2016-10-03T20:51:00Z">
        <w:r w:rsidDel="00D13BCB">
          <w:delText xml:space="preserve"> </w:delText>
        </w:r>
        <w:commentRangeStart w:id="18"/>
        <w:r w:rsidRPr="004E2F95" w:rsidDel="00D13BCB">
          <w:rPr>
            <w:color w:val="FF0000"/>
          </w:rPr>
          <w:delText>(se definimos a API mínima,-retirar)</w:delText>
        </w:r>
        <w:r w:rsidDel="00D13BCB">
          <w:delText xml:space="preserve"> </w:delText>
        </w:r>
        <w:commentRangeEnd w:id="18"/>
        <w:r w:rsidR="00BF525A" w:rsidDel="00D13BCB">
          <w:rPr>
            <w:rStyle w:val="Refdecomentrio"/>
          </w:rPr>
          <w:commentReference w:id="18"/>
        </w:r>
      </w:del>
      <w:r w:rsidR="006D551A">
        <w:t xml:space="preserve">a </w:t>
      </w:r>
      <w:r w:rsidRPr="00FF27B8">
        <w:rPr>
          <w:i/>
        </w:rPr>
        <w:t>target</w:t>
      </w:r>
      <w:r>
        <w:t xml:space="preserve"> define a API máxima</w:t>
      </w:r>
      <w:ins w:id="19" w:author="Willian" w:date="2016-10-03T20:51:00Z">
        <w:r w:rsidR="00D13BCB">
          <w:t xml:space="preserve"> </w:t>
        </w:r>
      </w:ins>
      <w:del w:id="20" w:author="Willian" w:date="2016-10-03T20:51:00Z">
        <w:r w:rsidDel="00D13BCB">
          <w:delText xml:space="preserve"> </w:delText>
        </w:r>
        <w:commentRangeStart w:id="21"/>
        <w:r w:rsidRPr="004E2F95" w:rsidDel="00D13BCB">
          <w:rPr>
            <w:color w:val="FF0000"/>
          </w:rPr>
          <w:delText xml:space="preserve">(, ou seja,-retirar) </w:delText>
        </w:r>
        <w:commentRangeEnd w:id="21"/>
        <w:r w:rsidR="007923E2" w:rsidDel="00D13BCB">
          <w:rPr>
            <w:rStyle w:val="Refdecomentrio"/>
          </w:rPr>
          <w:commentReference w:id="21"/>
        </w:r>
      </w:del>
      <w:r w:rsidRPr="004E2F95">
        <w:rPr>
          <w:color w:val="FF0000"/>
        </w:rPr>
        <w:t>e</w:t>
      </w:r>
      <w:r>
        <w:t xml:space="preserve"> o app não rodará em </w:t>
      </w:r>
      <w:r w:rsidRPr="00FF27B8">
        <w:rPr>
          <w:i/>
        </w:rPr>
        <w:t>devices</w:t>
      </w:r>
      <w:r>
        <w:t xml:space="preserve"> com versões posteriores à versão </w:t>
      </w:r>
      <w:r w:rsidRPr="00FF27B8">
        <w:rPr>
          <w:i/>
        </w:rPr>
        <w:t>target</w:t>
      </w:r>
      <w:r>
        <w:t>.</w:t>
      </w:r>
    </w:p>
    <w:p w14:paraId="30AF9415" w14:textId="546B990B" w:rsidR="00626E67" w:rsidRPr="00A22ED6" w:rsidRDefault="00626E67" w:rsidP="00626E67">
      <w:pPr>
        <w:rPr>
          <w:b/>
        </w:rPr>
      </w:pPr>
      <w:r w:rsidRPr="00A22ED6">
        <w:rPr>
          <w:b/>
        </w:rPr>
        <w:t xml:space="preserve">Qual é </w:t>
      </w:r>
      <w:r w:rsidR="006D551A">
        <w:rPr>
          <w:b/>
        </w:rPr>
        <w:t>a</w:t>
      </w:r>
      <w:r w:rsidR="006D551A" w:rsidRPr="00A22ED6">
        <w:rPr>
          <w:b/>
        </w:rPr>
        <w:t xml:space="preserve"> </w:t>
      </w:r>
      <w:r w:rsidRPr="00A22ED6">
        <w:rPr>
          <w:b/>
        </w:rPr>
        <w:t>target recomendável?</w:t>
      </w:r>
    </w:p>
    <w:p w14:paraId="5AD0C3FE" w14:textId="5CF18C1E" w:rsidR="00626E67" w:rsidRDefault="00626E67" w:rsidP="00626E67">
      <w:r>
        <w:t>Quando se utilizava a IDE Eclipse no lugar d</w:t>
      </w:r>
      <w:r w:rsidRPr="004E2F95">
        <w:rPr>
          <w:color w:val="FF0000"/>
        </w:rPr>
        <w:t>a</w:t>
      </w:r>
      <w:r>
        <w:t xml:space="preserve"> Android Studio, a especificação </w:t>
      </w:r>
      <w:r w:rsidR="006D551A">
        <w:t xml:space="preserve">da </w:t>
      </w:r>
      <w:r>
        <w:t>target era obrigatóri</w:t>
      </w:r>
      <w:r w:rsidRPr="004E2F95">
        <w:rPr>
          <w:color w:val="FF0000"/>
        </w:rPr>
        <w:t>a</w:t>
      </w:r>
      <w:r w:rsidR="006D551A">
        <w:t>.</w:t>
      </w:r>
      <w:r>
        <w:t xml:space="preserve"> </w:t>
      </w:r>
      <w:r w:rsidR="006D551A">
        <w:t xml:space="preserve">Hoje </w:t>
      </w:r>
      <w:r>
        <w:t xml:space="preserve">com </w:t>
      </w:r>
      <w:r w:rsidR="00D9044F">
        <w:rPr>
          <w:color w:val="FF0000"/>
        </w:rPr>
        <w:t>o</w:t>
      </w:r>
      <w:r>
        <w:t xml:space="preserve"> Android Studio 2.1, é assumido na criação do projeto que </w:t>
      </w:r>
      <w:r w:rsidR="00D9044F">
        <w:rPr>
          <w:color w:val="FF0000"/>
        </w:rPr>
        <w:t>a API</w:t>
      </w:r>
      <w:r>
        <w:t xml:space="preserve"> </w:t>
      </w:r>
      <w:r w:rsidRPr="00FF27B8">
        <w:rPr>
          <w:i/>
        </w:rPr>
        <w:t>target</w:t>
      </w:r>
      <w:r>
        <w:t xml:space="preserve"> será a mais alta, por padrão.</w:t>
      </w:r>
    </w:p>
    <w:p w14:paraId="15FBC35D" w14:textId="6A66CB63" w:rsidR="00626E67" w:rsidRDefault="00626E67" w:rsidP="00626E67">
      <w:r>
        <w:t xml:space="preserve">Quando </w:t>
      </w:r>
      <w:r w:rsidR="007923E2">
        <w:t xml:space="preserve">se utiliza </w:t>
      </w:r>
      <w:r>
        <w:t>a API mais alta</w:t>
      </w:r>
      <w:r w:rsidR="007923E2">
        <w:t>, isso</w:t>
      </w:r>
      <w:r>
        <w:t xml:space="preserve"> implica que as bibliotecas suporte deverão acompanhar as funcionalidades para esta API, pois será disposto para você utilizar o que há de mais novo na API do Android. Então </w:t>
      </w:r>
      <w:r w:rsidR="007923E2">
        <w:t xml:space="preserve">é necessário </w:t>
      </w:r>
      <w:r>
        <w:t xml:space="preserve">sempre cuidar para que as APIs mais baixas que </w:t>
      </w:r>
      <w:commentRangeStart w:id="22"/>
      <w:commentRangeStart w:id="23"/>
      <w:commentRangeStart w:id="24"/>
      <w:r>
        <w:t>a target</w:t>
      </w:r>
      <w:commentRangeEnd w:id="22"/>
      <w:r>
        <w:rPr>
          <w:rStyle w:val="Refdecomentrio"/>
        </w:rPr>
        <w:commentReference w:id="22"/>
      </w:r>
      <w:commentRangeEnd w:id="23"/>
      <w:r w:rsidR="00D9044F">
        <w:rPr>
          <w:rStyle w:val="Refdecomentrio"/>
        </w:rPr>
        <w:commentReference w:id="23"/>
      </w:r>
      <w:commentRangeEnd w:id="24"/>
      <w:r w:rsidR="00AC1867">
        <w:rPr>
          <w:rStyle w:val="Refdecomentrio"/>
        </w:rPr>
        <w:commentReference w:id="24"/>
      </w:r>
      <w:r>
        <w:t xml:space="preserve"> (porém superiores com a API mínima) mantenham</w:t>
      </w:r>
      <w:r w:rsidR="007923E2">
        <w:t>-se</w:t>
      </w:r>
      <w:r>
        <w:t xml:space="preserve"> compatíveis.</w:t>
      </w:r>
    </w:p>
    <w:p w14:paraId="76828353" w14:textId="77777777" w:rsidR="00626E67" w:rsidRDefault="00626E67" w:rsidP="00626E67">
      <w:pPr>
        <w:pStyle w:val="Ttulo2"/>
      </w:pPr>
      <w:bookmarkStart w:id="25" w:name="_18hbzwzhv2ov" w:colFirst="0" w:colLast="0"/>
      <w:bookmarkEnd w:id="25"/>
      <w:r>
        <w:t>Atualizando o SDK do Android</w:t>
      </w:r>
    </w:p>
    <w:p w14:paraId="07F4FE5E" w14:textId="75D7C7DC" w:rsidR="00626E67" w:rsidRDefault="00626E67" w:rsidP="00626E67">
      <w:r>
        <w:t xml:space="preserve">Pelo menos uma vez por ano é </w:t>
      </w:r>
      <w:r w:rsidR="007703EF">
        <w:t xml:space="preserve">lançada </w:t>
      </w:r>
      <w:r>
        <w:t xml:space="preserve">uma versão nova do Android. Além disso, constantemente são </w:t>
      </w:r>
      <w:r w:rsidR="007703EF">
        <w:t xml:space="preserve">lançadas </w:t>
      </w:r>
      <w:r>
        <w:t>melhorias e ferramentas novas para auxiliar no desenvolvimento.</w:t>
      </w:r>
    </w:p>
    <w:p w14:paraId="5CCF0F53" w14:textId="0A6B0C3B" w:rsidR="00626E67" w:rsidRDefault="00626E67" w:rsidP="00626E67">
      <w:r>
        <w:t xml:space="preserve">Em meio a tantas versões do Android sendo lançadas rapidamente, </w:t>
      </w:r>
      <w:r w:rsidR="007703EF">
        <w:t xml:space="preserve">deve-se </w:t>
      </w:r>
      <w:r>
        <w:t xml:space="preserve">de tempo em tempo testar </w:t>
      </w:r>
      <w:r w:rsidR="007703EF">
        <w:t xml:space="preserve">o </w:t>
      </w:r>
      <w:r w:rsidRPr="005931E2">
        <w:rPr>
          <w:i/>
        </w:rPr>
        <w:t>app</w:t>
      </w:r>
      <w:r>
        <w:t xml:space="preserve"> para verificar se ele ainda funciona </w:t>
      </w:r>
      <w:r w:rsidR="007703EF">
        <w:t xml:space="preserve">nessa nova </w:t>
      </w:r>
      <w:r>
        <w:t>versão.</w:t>
      </w:r>
    </w:p>
    <w:p w14:paraId="0E8BBF51" w14:textId="32AF165B" w:rsidR="00626E67" w:rsidRDefault="00626E67" w:rsidP="00626E67">
      <w:r>
        <w:t xml:space="preserve">Para </w:t>
      </w:r>
      <w:r w:rsidR="007703EF">
        <w:t xml:space="preserve">lhe </w:t>
      </w:r>
      <w:r>
        <w:t>notificar de novas atualizações</w:t>
      </w:r>
      <w:r w:rsidR="007703EF">
        <w:t>,</w:t>
      </w:r>
      <w:r>
        <w:t xml:space="preserve"> sejam elas novas APIs, atualizações na IDE ou ferramentas de desenvolvimento novas, o Android Studio </w:t>
      </w:r>
      <w:r>
        <w:rPr>
          <w:color w:val="FF0000"/>
        </w:rPr>
        <w:t>lhe</w:t>
      </w:r>
      <w:r w:rsidRPr="005D0126">
        <w:rPr>
          <w:color w:val="FF0000"/>
        </w:rPr>
        <w:t xml:space="preserve"> mostrar</w:t>
      </w:r>
      <w:r w:rsidR="005931E2">
        <w:rPr>
          <w:color w:val="FF0000"/>
        </w:rPr>
        <w:t>á</w:t>
      </w:r>
      <w:r w:rsidRPr="005D0126">
        <w:t xml:space="preserve"> </w:t>
      </w:r>
      <w:r w:rsidR="007703EF">
        <w:t>n</w:t>
      </w:r>
      <w:r>
        <w:t>uma caixa de diálogo (</w:t>
      </w:r>
      <w:r w:rsidRPr="005D0126">
        <w:rPr>
          <w:color w:val="FF0000"/>
        </w:rPr>
        <w:t>notificação</w:t>
      </w:r>
      <w:r>
        <w:t xml:space="preserve"> em forma de balão) que existem novas atualizações. Mas como </w:t>
      </w:r>
      <w:r w:rsidR="007703EF">
        <w:t>atualizar</w:t>
      </w:r>
      <w:r>
        <w:t>?</w:t>
      </w:r>
    </w:p>
    <w:p w14:paraId="223749F0" w14:textId="01F9694B" w:rsidR="00626E67" w:rsidRDefault="00626E67" w:rsidP="00626E67">
      <w:pPr>
        <w:ind w:left="-24"/>
      </w:pPr>
      <w:r>
        <w:t xml:space="preserve">Desde antes do surgimento do Android Studio, quando </w:t>
      </w:r>
      <w:r w:rsidRPr="005D0126">
        <w:rPr>
          <w:color w:val="FF0000"/>
        </w:rPr>
        <w:t>se desenvolvia</w:t>
      </w:r>
      <w:r>
        <w:t xml:space="preserve"> para Android na IDE Eclipse, existia o chamado SDK Manager. </w:t>
      </w:r>
      <w:r w:rsidR="007701CC">
        <w:t xml:space="preserve">Esse </w:t>
      </w:r>
      <w:r w:rsidRPr="005931E2">
        <w:rPr>
          <w:i/>
        </w:rPr>
        <w:t>manager</w:t>
      </w:r>
      <w:r>
        <w:t xml:space="preserve"> é uma central que oferece ferramentas, plataformas e outros componentes do SDK necessários para desenvolver aplicativos.</w:t>
      </w:r>
    </w:p>
    <w:p w14:paraId="3E1C48EA" w14:textId="1BC03C43" w:rsidR="00626E67" w:rsidRDefault="00626E67" w:rsidP="00626E67">
      <w:r>
        <w:t>Para atualizar o SDK do Android</w:t>
      </w:r>
      <w:r w:rsidR="007703EF">
        <w:t>,</w:t>
      </w:r>
      <w:r>
        <w:t xml:space="preserve"> abra o Android Studio e siga os seguintes passos:</w:t>
      </w:r>
    </w:p>
    <w:p w14:paraId="5E2612D8" w14:textId="77777777" w:rsidR="00626E67" w:rsidRDefault="00626E67" w:rsidP="00626E67">
      <w:r>
        <w:rPr>
          <w:noProof/>
        </w:rPr>
        <w:drawing>
          <wp:anchor distT="114300" distB="114300" distL="114300" distR="114300" simplePos="0" relativeHeight="251659264" behindDoc="0" locked="0" layoutInCell="0" allowOverlap="1" wp14:anchorId="649931D5" wp14:editId="6419B62E">
            <wp:simplePos x="0" y="0"/>
            <wp:positionH relativeFrom="margin">
              <wp:posOffset>3853180</wp:posOffset>
            </wp:positionH>
            <wp:positionV relativeFrom="paragraph">
              <wp:posOffset>212090</wp:posOffset>
            </wp:positionV>
            <wp:extent cx="226060" cy="222250"/>
            <wp:effectExtent l="19050" t="0" r="2540" b="0"/>
            <wp:wrapSquare wrapText="bothSides" distT="114300" distB="114300" distL="114300" distR="114300"/>
            <wp:docPr id="5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4" cstate="print"/>
                    <a:srcRect/>
                    <a:stretch>
                      <a:fillRect/>
                    </a:stretch>
                  </pic:blipFill>
                  <pic:spPr>
                    <a:xfrm>
                      <a:off x="0" y="0"/>
                      <a:ext cx="226060" cy="222250"/>
                    </a:xfrm>
                    <a:prstGeom prst="rect">
                      <a:avLst/>
                    </a:prstGeom>
                    <a:ln/>
                  </pic:spPr>
                </pic:pic>
              </a:graphicData>
            </a:graphic>
          </wp:anchor>
        </w:drawing>
      </w:r>
    </w:p>
    <w:p w14:paraId="75ADE080" w14:textId="77777777" w:rsidR="00626E67" w:rsidRDefault="00626E67" w:rsidP="00626E67">
      <w:pPr>
        <w:numPr>
          <w:ilvl w:val="0"/>
          <w:numId w:val="22"/>
        </w:numPr>
        <w:ind w:hanging="360"/>
        <w:contextualSpacing/>
      </w:pPr>
      <w:r>
        <w:t>Com o Android Studio aberto, localize e clique no botão (</w:t>
      </w:r>
      <w:r>
        <w:rPr>
          <w:b/>
        </w:rPr>
        <w:t>SDK Manager)</w:t>
      </w:r>
      <w:r>
        <w:t xml:space="preserve"> na barra de ferramentas.</w:t>
      </w:r>
    </w:p>
    <w:p w14:paraId="2A8A8E41" w14:textId="5849199E" w:rsidR="00626E67" w:rsidRDefault="00626E67" w:rsidP="00626E67">
      <w:pPr>
        <w:ind w:left="1135"/>
      </w:pPr>
      <w:r>
        <w:rPr>
          <w:b/>
          <w:color w:val="666666"/>
        </w:rPr>
        <w:t>DICA</w:t>
      </w:r>
      <w:r>
        <w:rPr>
          <w:color w:val="666666"/>
        </w:rPr>
        <w:t xml:space="preserve">: Uma segunda alternativa para abrir o Android SDK Manager é </w:t>
      </w:r>
      <w:r w:rsidR="007701CC">
        <w:rPr>
          <w:color w:val="666666"/>
        </w:rPr>
        <w:t xml:space="preserve">clicar </w:t>
      </w:r>
      <w:r>
        <w:rPr>
          <w:color w:val="666666"/>
        </w:rPr>
        <w:t xml:space="preserve">no menu </w:t>
      </w:r>
      <w:r>
        <w:rPr>
          <w:b/>
          <w:color w:val="666666"/>
        </w:rPr>
        <w:t>Tools &gt;Android&gt; SDK Manager</w:t>
      </w:r>
      <w:r>
        <w:rPr>
          <w:color w:val="666666"/>
        </w:rPr>
        <w:t>.</w:t>
      </w:r>
    </w:p>
    <w:p w14:paraId="208021EA" w14:textId="5AD56B46" w:rsidR="00626E67" w:rsidRDefault="00626E67" w:rsidP="00626E67">
      <w:pPr>
        <w:ind w:left="684"/>
      </w:pPr>
      <w:r>
        <w:tab/>
        <w:t>Ao abrir esta nova tela, estarão listadas todas as versões/APIs disponíveis do Android.</w:t>
      </w:r>
    </w:p>
    <w:p w14:paraId="236F5AFF" w14:textId="77777777" w:rsidR="00957E37" w:rsidRDefault="00626E67" w:rsidP="00ED350D">
      <w:pPr>
        <w:keepNext/>
        <w:ind w:left="715"/>
        <w:jc w:val="center"/>
      </w:pPr>
      <w:r>
        <w:rPr>
          <w:noProof/>
        </w:rPr>
        <w:lastRenderedPageBreak/>
        <w:drawing>
          <wp:inline distT="114300" distB="114300" distL="114300" distR="114300" wp14:anchorId="496F01F0" wp14:editId="42AA3E5C">
            <wp:extent cx="5566100" cy="3759200"/>
            <wp:effectExtent l="0" t="0" r="0" b="0"/>
            <wp:docPr id="5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5" cstate="print"/>
                    <a:srcRect/>
                    <a:stretch>
                      <a:fillRect/>
                    </a:stretch>
                  </pic:blipFill>
                  <pic:spPr>
                    <a:xfrm>
                      <a:off x="0" y="0"/>
                      <a:ext cx="5566100" cy="3759200"/>
                    </a:xfrm>
                    <a:prstGeom prst="rect">
                      <a:avLst/>
                    </a:prstGeom>
                    <a:ln/>
                  </pic:spPr>
                </pic:pic>
              </a:graphicData>
            </a:graphic>
          </wp:inline>
        </w:drawing>
      </w:r>
    </w:p>
    <w:p w14:paraId="0E87DA60" w14:textId="3727FD84" w:rsidR="00957E37" w:rsidRDefault="00957E37" w:rsidP="00ED350D">
      <w:pPr>
        <w:pStyle w:val="Legenda"/>
        <w:jc w:val="center"/>
      </w:pPr>
      <w:r>
        <w:t xml:space="preserve">Figura </w:t>
      </w:r>
      <w:fldSimple w:instr=" SEQ Figura \* ARABIC ">
        <w:r>
          <w:rPr>
            <w:noProof/>
          </w:rPr>
          <w:t>13</w:t>
        </w:r>
      </w:fldSimple>
      <w:r>
        <w:t>: Tela ADB</w:t>
      </w:r>
    </w:p>
    <w:p w14:paraId="6EA1E0BA" w14:textId="73F89B6B" w:rsidR="00626E67" w:rsidRDefault="00626E67" w:rsidP="00626E67">
      <w:pPr>
        <w:ind w:left="715"/>
        <w:jc w:val="center"/>
      </w:pPr>
    </w:p>
    <w:p w14:paraId="53372DCA" w14:textId="77777777" w:rsidR="00626E67" w:rsidRDefault="00626E67" w:rsidP="00626E67">
      <w:pPr>
        <w:numPr>
          <w:ilvl w:val="0"/>
          <w:numId w:val="22"/>
        </w:numPr>
        <w:ind w:hanging="360"/>
        <w:contextualSpacing/>
      </w:pPr>
      <w:r>
        <w:t xml:space="preserve">Para instalar novas APIs, basta selecioná-las na lista e clicar em </w:t>
      </w:r>
      <w:r>
        <w:rPr>
          <w:b/>
        </w:rPr>
        <w:t xml:space="preserve">OK. </w:t>
      </w:r>
      <w:r>
        <w:t>Por enquanto não instale nada;</w:t>
      </w:r>
    </w:p>
    <w:p w14:paraId="06E47FB8" w14:textId="77777777" w:rsidR="00626E67" w:rsidRDefault="00626E67" w:rsidP="00626E67">
      <w:pPr>
        <w:numPr>
          <w:ilvl w:val="0"/>
          <w:numId w:val="22"/>
        </w:numPr>
        <w:ind w:hanging="360"/>
        <w:contextualSpacing/>
      </w:pPr>
      <w:r>
        <w:t xml:space="preserve">Se você deseja instalar ferramentas adicionais ao SDK ou outro meio de instalar novas APIs, com o Android Studio aberto, localize e clique no botão </w:t>
      </w:r>
      <w:r>
        <w:rPr>
          <w:b/>
        </w:rPr>
        <w:t>SDK Manager</w:t>
      </w:r>
      <w:r>
        <w:t xml:space="preserve"> na barra de ferramentas;</w:t>
      </w:r>
    </w:p>
    <w:p w14:paraId="07046773" w14:textId="482D80A6" w:rsidR="00626E67" w:rsidRDefault="00626E67" w:rsidP="00626E67">
      <w:pPr>
        <w:numPr>
          <w:ilvl w:val="0"/>
          <w:numId w:val="22"/>
        </w:numPr>
        <w:ind w:hanging="360"/>
        <w:contextualSpacing/>
      </w:pPr>
      <w:r>
        <w:t xml:space="preserve">Ao abrir esta tela, que é a mesma aberta no passo 1, localize a opção </w:t>
      </w:r>
      <w:r>
        <w:rPr>
          <w:b/>
        </w:rPr>
        <w:t xml:space="preserve">Launch Standalone SDK Manager. </w:t>
      </w:r>
      <w:r>
        <w:t>Uma nova tela se abrirá:</w:t>
      </w:r>
    </w:p>
    <w:p w14:paraId="2D1C2643" w14:textId="77777777" w:rsidR="000F4077" w:rsidRDefault="00626E67" w:rsidP="004F79C1">
      <w:pPr>
        <w:keepNext/>
        <w:ind w:left="715"/>
      </w:pPr>
      <w:r>
        <w:rPr>
          <w:noProof/>
        </w:rPr>
        <w:lastRenderedPageBreak/>
        <w:drawing>
          <wp:inline distT="114300" distB="114300" distL="114300" distR="114300" wp14:anchorId="18273806" wp14:editId="339D0789">
            <wp:extent cx="5566100" cy="3759200"/>
            <wp:effectExtent l="0" t="0" r="0" b="0"/>
            <wp:docPr id="7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6" cstate="print"/>
                    <a:srcRect/>
                    <a:stretch>
                      <a:fillRect/>
                    </a:stretch>
                  </pic:blipFill>
                  <pic:spPr>
                    <a:xfrm>
                      <a:off x="0" y="0"/>
                      <a:ext cx="5566100" cy="3759200"/>
                    </a:xfrm>
                    <a:prstGeom prst="rect">
                      <a:avLst/>
                    </a:prstGeom>
                    <a:ln/>
                  </pic:spPr>
                </pic:pic>
              </a:graphicData>
            </a:graphic>
          </wp:inline>
        </w:drawing>
      </w:r>
    </w:p>
    <w:p w14:paraId="2BF498B4" w14:textId="0045D460" w:rsidR="000F4077" w:rsidRDefault="000F4077" w:rsidP="008F4B5B">
      <w:pPr>
        <w:pStyle w:val="Legenda"/>
        <w:jc w:val="center"/>
      </w:pPr>
      <w:r>
        <w:t xml:space="preserve">Figura </w:t>
      </w:r>
      <w:fldSimple w:instr=" SEQ Figura \* ARABIC ">
        <w:r w:rsidR="00957E37">
          <w:rPr>
            <w:noProof/>
          </w:rPr>
          <w:t>14</w:t>
        </w:r>
      </w:fldSimple>
      <w:r>
        <w:t>: Abrindo o Standalone SDK Manager</w:t>
      </w:r>
    </w:p>
    <w:p w14:paraId="4F0163B2" w14:textId="71B0F7B7" w:rsidR="00626E67" w:rsidRDefault="00626E67" w:rsidP="00626E67">
      <w:pPr>
        <w:ind w:left="715"/>
      </w:pPr>
    </w:p>
    <w:p w14:paraId="035A70FE" w14:textId="77777777" w:rsidR="00626E67" w:rsidRDefault="00626E67" w:rsidP="00626E67">
      <w:pPr>
        <w:numPr>
          <w:ilvl w:val="0"/>
          <w:numId w:val="22"/>
        </w:numPr>
        <w:ind w:hanging="360"/>
        <w:contextualSpacing/>
      </w:pPr>
      <w:r>
        <w:t>Nesta nova tela, instale todas as ferramentas que desejar.</w:t>
      </w:r>
    </w:p>
    <w:p w14:paraId="14BADE49" w14:textId="77777777" w:rsidR="000F4077" w:rsidRDefault="00626E67" w:rsidP="004F79C1">
      <w:pPr>
        <w:keepNext/>
        <w:ind w:left="715"/>
        <w:jc w:val="center"/>
      </w:pPr>
      <w:r>
        <w:rPr>
          <w:noProof/>
        </w:rPr>
        <w:drawing>
          <wp:inline distT="114300" distB="114300" distL="114300" distR="114300" wp14:anchorId="2A36E5F1" wp14:editId="172019DB">
            <wp:extent cx="5086350" cy="3686175"/>
            <wp:effectExtent l="0" t="0" r="0" b="0"/>
            <wp:docPr id="65"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37" cstate="print"/>
                    <a:srcRect/>
                    <a:stretch>
                      <a:fillRect/>
                    </a:stretch>
                  </pic:blipFill>
                  <pic:spPr>
                    <a:xfrm>
                      <a:off x="0" y="0"/>
                      <a:ext cx="5086350" cy="3686175"/>
                    </a:xfrm>
                    <a:prstGeom prst="rect">
                      <a:avLst/>
                    </a:prstGeom>
                    <a:ln/>
                  </pic:spPr>
                </pic:pic>
              </a:graphicData>
            </a:graphic>
          </wp:inline>
        </w:drawing>
      </w:r>
    </w:p>
    <w:p w14:paraId="5FEE548F" w14:textId="11F11482" w:rsidR="000F4077" w:rsidRDefault="000F4077" w:rsidP="004F79C1">
      <w:pPr>
        <w:pStyle w:val="Legenda"/>
        <w:jc w:val="center"/>
      </w:pPr>
      <w:r>
        <w:t xml:space="preserve">Figura </w:t>
      </w:r>
      <w:fldSimple w:instr=" SEQ Figura \* ARABIC ">
        <w:r w:rsidR="00957E37">
          <w:rPr>
            <w:noProof/>
          </w:rPr>
          <w:t>15</w:t>
        </w:r>
      </w:fldSimple>
      <w:r>
        <w:t>: Tela do Standalone SDK Manager aberta</w:t>
      </w:r>
    </w:p>
    <w:p w14:paraId="3FAD8522" w14:textId="0EA61686" w:rsidR="00626E67" w:rsidRDefault="00626E67" w:rsidP="00626E67">
      <w:pPr>
        <w:ind w:left="715"/>
      </w:pPr>
    </w:p>
    <w:p w14:paraId="7ED9406A" w14:textId="55B5FCC8" w:rsidR="00626E67" w:rsidRDefault="00626E67" w:rsidP="00626E67">
      <w:r>
        <w:t xml:space="preserve">Agora que </w:t>
      </w:r>
      <w:r w:rsidR="007703EF">
        <w:t xml:space="preserve">você sabe </w:t>
      </w:r>
      <w:r>
        <w:t xml:space="preserve">adicionar novos pacotes ao </w:t>
      </w:r>
      <w:r w:rsidR="007703EF">
        <w:t xml:space="preserve">seu </w:t>
      </w:r>
      <w:r>
        <w:t xml:space="preserve">SDK, </w:t>
      </w:r>
      <w:r w:rsidR="007703EF">
        <w:t xml:space="preserve">realize </w:t>
      </w:r>
      <w:r>
        <w:t>uma atualização básica.</w:t>
      </w:r>
    </w:p>
    <w:p w14:paraId="6F892541" w14:textId="41AF5CFF" w:rsidR="00626E67" w:rsidRDefault="00626E67" w:rsidP="00626E67">
      <w:pPr>
        <w:numPr>
          <w:ilvl w:val="0"/>
          <w:numId w:val="24"/>
        </w:numPr>
        <w:ind w:hanging="360"/>
        <w:contextualSpacing/>
      </w:pPr>
      <w:r>
        <w:t xml:space="preserve">Neste curso </w:t>
      </w:r>
      <w:r w:rsidR="007703EF">
        <w:t xml:space="preserve">você </w:t>
      </w:r>
      <w:r>
        <w:t>desenvolver</w:t>
      </w:r>
      <w:r w:rsidR="007703EF">
        <w:t>á</w:t>
      </w:r>
      <w:r>
        <w:t xml:space="preserve"> aplicativos a partir da versão 5.1 (</w:t>
      </w:r>
      <w:r w:rsidRPr="00D71181">
        <w:rPr>
          <w:i/>
        </w:rPr>
        <w:t>Lollipop</w:t>
      </w:r>
      <w:r>
        <w:t>), então</w:t>
      </w:r>
      <w:r w:rsidR="007703EF">
        <w:t>,</w:t>
      </w:r>
      <w:r>
        <w:t xml:space="preserve"> com o </w:t>
      </w:r>
      <w:r>
        <w:rPr>
          <w:b/>
        </w:rPr>
        <w:t xml:space="preserve">Standalone SDK Manager </w:t>
      </w:r>
      <w:r>
        <w:t>aberto</w:t>
      </w:r>
      <w:r w:rsidR="007703EF">
        <w:t>,</w:t>
      </w:r>
      <w:r>
        <w:t xml:space="preserve"> selecione a API 22, 23 e 24</w:t>
      </w:r>
      <w:r>
        <w:rPr>
          <w:b/>
          <w:vertAlign w:val="superscript"/>
        </w:rPr>
        <w:t>A</w:t>
      </w:r>
      <w:r>
        <w:t xml:space="preserve"> como na imagem seguinte:</w:t>
      </w:r>
    </w:p>
    <w:p w14:paraId="2811C3A7" w14:textId="77777777" w:rsidR="000F4077" w:rsidRDefault="00626E67" w:rsidP="004F79C1">
      <w:pPr>
        <w:keepNext/>
        <w:jc w:val="center"/>
      </w:pPr>
      <w:r>
        <w:rPr>
          <w:noProof/>
        </w:rPr>
        <w:drawing>
          <wp:inline distT="114300" distB="114300" distL="114300" distR="114300" wp14:anchorId="458CAF17" wp14:editId="4125D89A">
            <wp:extent cx="4972050" cy="3609975"/>
            <wp:effectExtent l="0" t="0" r="0" b="0"/>
            <wp:docPr id="3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8" cstate="print"/>
                    <a:srcRect/>
                    <a:stretch>
                      <a:fillRect/>
                    </a:stretch>
                  </pic:blipFill>
                  <pic:spPr>
                    <a:xfrm>
                      <a:off x="0" y="0"/>
                      <a:ext cx="4972050" cy="3609975"/>
                    </a:xfrm>
                    <a:prstGeom prst="rect">
                      <a:avLst/>
                    </a:prstGeom>
                    <a:ln/>
                  </pic:spPr>
                </pic:pic>
              </a:graphicData>
            </a:graphic>
          </wp:inline>
        </w:drawing>
      </w:r>
    </w:p>
    <w:p w14:paraId="4C8BA1F7" w14:textId="68AC8A74" w:rsidR="000F4077" w:rsidRDefault="000F4077" w:rsidP="004F79C1">
      <w:pPr>
        <w:pStyle w:val="Legenda"/>
        <w:jc w:val="center"/>
      </w:pPr>
      <w:r>
        <w:t xml:space="preserve">Figura </w:t>
      </w:r>
      <w:fldSimple w:instr=" SEQ Figura \* ARABIC ">
        <w:r w:rsidR="00957E37">
          <w:rPr>
            <w:noProof/>
          </w:rPr>
          <w:t>16</w:t>
        </w:r>
      </w:fldSimple>
      <w:r>
        <w:t>: Selecionando algumas APIs para download</w:t>
      </w:r>
    </w:p>
    <w:p w14:paraId="7B672D77" w14:textId="1E9DD56F" w:rsidR="00626E67" w:rsidRDefault="00626E67" w:rsidP="00626E67">
      <w:pPr>
        <w:jc w:val="center"/>
      </w:pPr>
    </w:p>
    <w:p w14:paraId="40481C00" w14:textId="7F8F8264" w:rsidR="00626E67" w:rsidRDefault="00626E67" w:rsidP="00626E67">
      <w:pPr>
        <w:ind w:left="1116"/>
      </w:pPr>
      <w:r>
        <w:rPr>
          <w:b/>
          <w:color w:val="666666"/>
        </w:rPr>
        <w:t>DICA</w:t>
      </w:r>
      <w:r>
        <w:rPr>
          <w:color w:val="666666"/>
        </w:rPr>
        <w:t>: Para facilitar, feche todos os detalhes da lista de pacotes para obter uma visualização como na imagem anterior.</w:t>
      </w:r>
    </w:p>
    <w:p w14:paraId="296709E3" w14:textId="3524081A" w:rsidR="00626E67" w:rsidRDefault="00626E67" w:rsidP="00626E67">
      <w:pPr>
        <w:numPr>
          <w:ilvl w:val="0"/>
          <w:numId w:val="24"/>
        </w:numPr>
        <w:ind w:hanging="360"/>
        <w:contextualSpacing/>
      </w:pPr>
      <w:r>
        <w:t xml:space="preserve">Desça ao final da lista e abra o pacote </w:t>
      </w:r>
      <w:r>
        <w:rPr>
          <w:b/>
        </w:rPr>
        <w:t xml:space="preserve">Extras. </w:t>
      </w:r>
      <w:r w:rsidR="007703EF">
        <w:t xml:space="preserve">Você vai </w:t>
      </w:r>
      <w:r>
        <w:t xml:space="preserve">selecionar alguns recursos </w:t>
      </w:r>
      <w:r w:rsidR="00A343AD">
        <w:t xml:space="preserve">desse </w:t>
      </w:r>
      <w:r>
        <w:t>pacote. Selecione os ite</w:t>
      </w:r>
      <w:r w:rsidR="00A343AD">
        <w:t>n</w:t>
      </w:r>
      <w:r>
        <w:t>s</w:t>
      </w:r>
      <w:r>
        <w:rPr>
          <w:b/>
          <w:vertAlign w:val="superscript"/>
        </w:rPr>
        <w:t>B</w:t>
      </w:r>
      <w:r>
        <w:t>:</w:t>
      </w:r>
    </w:p>
    <w:p w14:paraId="70F313CB" w14:textId="77777777" w:rsidR="00626E67" w:rsidRDefault="00626E67" w:rsidP="00626E67">
      <w:pPr>
        <w:numPr>
          <w:ilvl w:val="1"/>
          <w:numId w:val="24"/>
        </w:numPr>
        <w:ind w:hanging="360"/>
        <w:contextualSpacing/>
      </w:pPr>
      <w:r>
        <w:t>Android Support Repository;</w:t>
      </w:r>
    </w:p>
    <w:p w14:paraId="384B33C7" w14:textId="77777777" w:rsidR="00626E67" w:rsidRDefault="00626E67" w:rsidP="00626E67">
      <w:pPr>
        <w:numPr>
          <w:ilvl w:val="1"/>
          <w:numId w:val="24"/>
        </w:numPr>
        <w:ind w:hanging="360"/>
        <w:contextualSpacing/>
      </w:pPr>
      <w:r>
        <w:t>Google Play Services;</w:t>
      </w:r>
    </w:p>
    <w:p w14:paraId="380E3BD3" w14:textId="77777777" w:rsidR="00626E67" w:rsidRDefault="00626E67" w:rsidP="00626E67">
      <w:pPr>
        <w:numPr>
          <w:ilvl w:val="1"/>
          <w:numId w:val="24"/>
        </w:numPr>
        <w:ind w:hanging="360"/>
        <w:contextualSpacing/>
      </w:pPr>
      <w:r>
        <w:t>Google Repository;</w:t>
      </w:r>
    </w:p>
    <w:p w14:paraId="1519E206" w14:textId="77777777" w:rsidR="00626E67" w:rsidRDefault="00626E67" w:rsidP="00626E67">
      <w:pPr>
        <w:numPr>
          <w:ilvl w:val="1"/>
          <w:numId w:val="24"/>
        </w:numPr>
        <w:ind w:hanging="360"/>
        <w:contextualSpacing/>
      </w:pPr>
      <w:r>
        <w:t>Google USB Driver;</w:t>
      </w:r>
    </w:p>
    <w:p w14:paraId="1D00C7E3" w14:textId="77777777" w:rsidR="00626E67" w:rsidRDefault="00626E67" w:rsidP="00626E67">
      <w:pPr>
        <w:numPr>
          <w:ilvl w:val="1"/>
          <w:numId w:val="24"/>
        </w:numPr>
        <w:ind w:hanging="360"/>
        <w:contextualSpacing/>
      </w:pPr>
      <w:r>
        <w:t>Intel x86 Emulator Accelerator (HAXM installer).</w:t>
      </w:r>
    </w:p>
    <w:p w14:paraId="26B65592" w14:textId="77777777" w:rsidR="000F4077" w:rsidRDefault="00626E67" w:rsidP="004F79C1">
      <w:pPr>
        <w:keepNext/>
        <w:ind w:left="715"/>
        <w:jc w:val="center"/>
      </w:pPr>
      <w:r>
        <w:rPr>
          <w:noProof/>
        </w:rPr>
        <w:lastRenderedPageBreak/>
        <w:drawing>
          <wp:inline distT="114300" distB="114300" distL="114300" distR="114300" wp14:anchorId="63F35E37" wp14:editId="0A724EC2">
            <wp:extent cx="4972050" cy="3609975"/>
            <wp:effectExtent l="0" t="0" r="0" b="0"/>
            <wp:docPr id="9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cstate="print"/>
                    <a:srcRect/>
                    <a:stretch>
                      <a:fillRect/>
                    </a:stretch>
                  </pic:blipFill>
                  <pic:spPr>
                    <a:xfrm>
                      <a:off x="0" y="0"/>
                      <a:ext cx="4972050" cy="3609975"/>
                    </a:xfrm>
                    <a:prstGeom prst="rect">
                      <a:avLst/>
                    </a:prstGeom>
                    <a:ln/>
                  </pic:spPr>
                </pic:pic>
              </a:graphicData>
            </a:graphic>
          </wp:inline>
        </w:drawing>
      </w:r>
    </w:p>
    <w:p w14:paraId="3BFD913D" w14:textId="3E487A6F" w:rsidR="000F4077" w:rsidRDefault="000F4077" w:rsidP="004F79C1">
      <w:pPr>
        <w:pStyle w:val="Legenda"/>
        <w:jc w:val="center"/>
      </w:pPr>
      <w:r>
        <w:t xml:space="preserve">Figura </w:t>
      </w:r>
      <w:fldSimple w:instr=" SEQ Figura \* ARABIC ">
        <w:r w:rsidR="00957E37">
          <w:rPr>
            <w:noProof/>
          </w:rPr>
          <w:t>17</w:t>
        </w:r>
      </w:fldSimple>
      <w:r>
        <w:t>: Selecionando algumas ferramentas extras para download</w:t>
      </w:r>
    </w:p>
    <w:p w14:paraId="420122C9" w14:textId="50F6CA29" w:rsidR="00626E67" w:rsidRDefault="00626E67" w:rsidP="00626E67">
      <w:pPr>
        <w:ind w:left="715"/>
        <w:jc w:val="center"/>
      </w:pPr>
    </w:p>
    <w:p w14:paraId="40A05242" w14:textId="77777777" w:rsidR="00626E67" w:rsidRDefault="00626E67" w:rsidP="00626E67">
      <w:pPr>
        <w:numPr>
          <w:ilvl w:val="0"/>
          <w:numId w:val="24"/>
        </w:numPr>
        <w:ind w:hanging="360"/>
        <w:contextualSpacing/>
      </w:pPr>
      <w:r>
        <w:t xml:space="preserve">Clique no botão </w:t>
      </w:r>
      <w:r>
        <w:rPr>
          <w:b/>
        </w:rPr>
        <w:t>Install</w:t>
      </w:r>
      <w:r>
        <w:rPr>
          <w:vertAlign w:val="superscript"/>
        </w:rPr>
        <w:t>C</w:t>
      </w:r>
      <w:r w:rsidRPr="00522648">
        <w:t>;</w:t>
      </w:r>
    </w:p>
    <w:p w14:paraId="298162D2" w14:textId="4462BFC3" w:rsidR="000F4077" w:rsidRDefault="00626E67" w:rsidP="004F79C1">
      <w:pPr>
        <w:keepNext/>
        <w:numPr>
          <w:ilvl w:val="0"/>
          <w:numId w:val="24"/>
        </w:numPr>
        <w:ind w:hanging="360"/>
        <w:contextualSpacing/>
        <w:jc w:val="center"/>
      </w:pPr>
      <w:r>
        <w:lastRenderedPageBreak/>
        <w:t xml:space="preserve">Aceite os termos de licença. Para </w:t>
      </w:r>
      <w:r w:rsidR="007703EF">
        <w:t xml:space="preserve">isso </w:t>
      </w:r>
      <w:r>
        <w:t>selecione o</w:t>
      </w:r>
      <w:r>
        <w:rPr>
          <w:b/>
        </w:rPr>
        <w:t xml:space="preserve"> item de licença</w:t>
      </w:r>
      <w:r>
        <w:rPr>
          <w:b/>
          <w:vertAlign w:val="superscript"/>
        </w:rPr>
        <w:t>D</w:t>
      </w:r>
      <w:r>
        <w:t xml:space="preserve"> e clique em </w:t>
      </w:r>
      <w:r>
        <w:rPr>
          <w:b/>
        </w:rPr>
        <w:t>AcceptLicence</w:t>
      </w:r>
      <w:r>
        <w:rPr>
          <w:b/>
          <w:vertAlign w:val="superscript"/>
        </w:rPr>
        <w:t>E</w:t>
      </w:r>
      <w:r>
        <w:t xml:space="preserve">. Faça </w:t>
      </w:r>
      <w:r w:rsidR="007703EF">
        <w:t xml:space="preserve">isso </w:t>
      </w:r>
      <w:r>
        <w:t xml:space="preserve">para todas as licenças e clique em </w:t>
      </w:r>
      <w:r>
        <w:rPr>
          <w:b/>
        </w:rPr>
        <w:t>Install</w:t>
      </w:r>
      <w:r>
        <w:rPr>
          <w:b/>
          <w:vertAlign w:val="superscript"/>
        </w:rPr>
        <w:t>F</w:t>
      </w:r>
      <w:r w:rsidR="00A343AD">
        <w:rPr>
          <w:b/>
          <w:vertAlign w:val="superscript"/>
        </w:rPr>
        <w:t xml:space="preserve"> </w:t>
      </w:r>
      <w:r w:rsidRPr="00522648">
        <w:t>para confirmar a operação.</w:t>
      </w:r>
      <w:r>
        <w:t xml:space="preserve"> Este processo é bem demorado, então aproveite para tomar uma água ou café enquanto </w:t>
      </w:r>
      <w:r w:rsidR="00BD01F8">
        <w:t>isso</w:t>
      </w:r>
      <w:r>
        <w:t>.</w:t>
      </w:r>
      <w:r>
        <w:rPr>
          <w:noProof/>
        </w:rPr>
        <w:drawing>
          <wp:inline distT="114300" distB="114300" distL="114300" distR="114300" wp14:anchorId="5E4415BB" wp14:editId="75029C0B">
            <wp:extent cx="5022077" cy="3330689"/>
            <wp:effectExtent l="19050" t="0" r="7123" b="0"/>
            <wp:docPr id="3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0" cstate="print"/>
                    <a:srcRect/>
                    <a:stretch>
                      <a:fillRect/>
                    </a:stretch>
                  </pic:blipFill>
                  <pic:spPr>
                    <a:xfrm>
                      <a:off x="0" y="0"/>
                      <a:ext cx="5019384" cy="3328903"/>
                    </a:xfrm>
                    <a:prstGeom prst="rect">
                      <a:avLst/>
                    </a:prstGeom>
                    <a:ln/>
                  </pic:spPr>
                </pic:pic>
              </a:graphicData>
            </a:graphic>
          </wp:inline>
        </w:drawing>
      </w:r>
    </w:p>
    <w:p w14:paraId="63B8D666" w14:textId="7D8DCEC2" w:rsidR="000F4077" w:rsidRDefault="000F4077" w:rsidP="004F79C1">
      <w:pPr>
        <w:pStyle w:val="Legenda"/>
        <w:jc w:val="center"/>
      </w:pPr>
      <w:r>
        <w:t xml:space="preserve">Figura </w:t>
      </w:r>
      <w:fldSimple w:instr=" SEQ Figura \* ARABIC ">
        <w:r w:rsidR="00957E37">
          <w:rPr>
            <w:noProof/>
          </w:rPr>
          <w:t>18</w:t>
        </w:r>
      </w:fldSimple>
      <w:r>
        <w:t>: Termos e aceite final para instalação das novas bibliotecas</w:t>
      </w:r>
    </w:p>
    <w:p w14:paraId="618094A0" w14:textId="58BB6E40" w:rsidR="00626E67" w:rsidRDefault="00626E67" w:rsidP="00A343AD">
      <w:pPr>
        <w:ind w:left="720"/>
        <w:contextualSpacing/>
      </w:pPr>
    </w:p>
    <w:p w14:paraId="1CD2B87C" w14:textId="77777777" w:rsidR="00626E67" w:rsidRDefault="00626E67" w:rsidP="00626E67">
      <w:pPr>
        <w:jc w:val="center"/>
      </w:pPr>
    </w:p>
    <w:p w14:paraId="5AFC3846" w14:textId="14F14043" w:rsidR="00626E67" w:rsidRDefault="00626E67" w:rsidP="00626E67">
      <w:r>
        <w:t xml:space="preserve">Agora que </w:t>
      </w:r>
      <w:r w:rsidR="00BD01F8">
        <w:t xml:space="preserve">você tem essas </w:t>
      </w:r>
      <w:r>
        <w:t>ferramentas instaladas</w:t>
      </w:r>
      <w:r w:rsidR="00BD01F8">
        <w:t>,</w:t>
      </w:r>
      <w:r>
        <w:t xml:space="preserve"> é importante lembrar que você deve sempre ficar de olho no SDK Manager. Sempre que houver alguma novidade, melhorias, correções de </w:t>
      </w:r>
      <w:r w:rsidRPr="00B7314A">
        <w:rPr>
          <w:i/>
        </w:rPr>
        <w:t>bugs</w:t>
      </w:r>
      <w:r>
        <w:t xml:space="preserve"> em APIs, o SDK Manager </w:t>
      </w:r>
      <w:r w:rsidR="00BD01F8">
        <w:t xml:space="preserve">vai </w:t>
      </w:r>
      <w:r>
        <w:t>disponibilizá-</w:t>
      </w:r>
      <w:r w:rsidR="00A343AD">
        <w:t xml:space="preserve">las </w:t>
      </w:r>
      <w:r>
        <w:t>para você. Então é importante que você sempre se mantenha atualizado e verifique as novidades.</w:t>
      </w:r>
    </w:p>
    <w:p w14:paraId="1907BD5C" w14:textId="23C882D4" w:rsidR="00626E67" w:rsidRDefault="00626E67" w:rsidP="00626E67">
      <w:pPr>
        <w:pStyle w:val="Ttulo2"/>
      </w:pPr>
      <w:bookmarkStart w:id="26" w:name="_ljro985npvll" w:colFirst="0" w:colLast="0"/>
      <w:bookmarkEnd w:id="26"/>
      <w:r>
        <w:t xml:space="preserve">Escrevendo o </w:t>
      </w:r>
      <w:r w:rsidR="00A343AD">
        <w:t xml:space="preserve">primeiro programa </w:t>
      </w:r>
      <w:r>
        <w:t>- Hello World</w:t>
      </w:r>
    </w:p>
    <w:p w14:paraId="58F8236C" w14:textId="50861FFF" w:rsidR="00626E67" w:rsidRDefault="00626E67" w:rsidP="00626E67">
      <w:r>
        <w:t xml:space="preserve">Finalmente </w:t>
      </w:r>
      <w:r w:rsidR="007701CC">
        <w:t xml:space="preserve">você vai </w:t>
      </w:r>
      <w:r>
        <w:t xml:space="preserve">criar </w:t>
      </w:r>
      <w:r w:rsidR="007701CC">
        <w:t xml:space="preserve">seu </w:t>
      </w:r>
      <w:r>
        <w:t xml:space="preserve">primeiro </w:t>
      </w:r>
      <w:r w:rsidRPr="00B7314A">
        <w:rPr>
          <w:i/>
        </w:rPr>
        <w:t>App</w:t>
      </w:r>
      <w:r>
        <w:t xml:space="preserve">. Primeiro </w:t>
      </w:r>
      <w:r w:rsidR="007701CC">
        <w:t xml:space="preserve">você </w:t>
      </w:r>
      <w:r>
        <w:t>criar</w:t>
      </w:r>
      <w:r w:rsidR="007701CC">
        <w:t>á</w:t>
      </w:r>
      <w:r>
        <w:t xml:space="preserve"> o projeto (lembrando que </w:t>
      </w:r>
      <w:r w:rsidR="007701CC">
        <w:t xml:space="preserve">você </w:t>
      </w:r>
      <w:r w:rsidR="00B7314A">
        <w:t xml:space="preserve">utilizará </w:t>
      </w:r>
      <w:r>
        <w:t>a versão 2.1 do Android Studio para os exemplos deste curso).</w:t>
      </w:r>
    </w:p>
    <w:p w14:paraId="4273DE7F" w14:textId="77777777" w:rsidR="00626E67" w:rsidRDefault="00626E67" w:rsidP="00626E67">
      <w:pPr>
        <w:pStyle w:val="Ttulo3"/>
      </w:pPr>
      <w:bookmarkStart w:id="27" w:name="_byy91ljd3f0k" w:colFirst="0" w:colLast="0"/>
      <w:bookmarkEnd w:id="27"/>
      <w:r>
        <w:t>Criando um novo projeto</w:t>
      </w:r>
    </w:p>
    <w:p w14:paraId="722B7611" w14:textId="77777777" w:rsidR="00626E67" w:rsidRDefault="00626E67" w:rsidP="00626E67">
      <w:r>
        <w:t>Existem dois caminhos para criação de um novo projeto:</w:t>
      </w:r>
    </w:p>
    <w:p w14:paraId="085D5268" w14:textId="44865772" w:rsidR="00626E67" w:rsidRDefault="00626E67" w:rsidP="00626E67">
      <w:pPr>
        <w:numPr>
          <w:ilvl w:val="0"/>
          <w:numId w:val="16"/>
        </w:numPr>
        <w:ind w:hanging="360"/>
        <w:contextualSpacing/>
      </w:pPr>
      <w:r>
        <w:t>Se você ainda não criou nenhum projeto, apenas a tela inicial do Android Studio aparecer</w:t>
      </w:r>
      <w:r w:rsidR="007701CC">
        <w:t>á</w:t>
      </w:r>
      <w:r>
        <w:t xml:space="preserve"> para você. Então abra o Android Studio e selecione a opção </w:t>
      </w:r>
      <w:r>
        <w:rPr>
          <w:b/>
        </w:rPr>
        <w:t>Start a new Android Studio Project</w:t>
      </w:r>
      <w:r w:rsidR="00957E37" w:rsidRPr="00ED350D">
        <w:rPr>
          <w:b/>
          <w:vertAlign w:val="superscript"/>
        </w:rPr>
        <w:t>A</w:t>
      </w:r>
      <w:r>
        <w:t>.</w:t>
      </w:r>
    </w:p>
    <w:p w14:paraId="706891C8" w14:textId="0AE013B9" w:rsidR="000F4077" w:rsidRDefault="00626E67" w:rsidP="004F79C1">
      <w:pPr>
        <w:keepNext/>
        <w:ind w:left="715"/>
        <w:jc w:val="center"/>
      </w:pPr>
      <w:r>
        <w:rPr>
          <w:noProof/>
        </w:rPr>
        <w:lastRenderedPageBreak/>
        <w:drawing>
          <wp:inline distT="114300" distB="114300" distL="114300" distR="114300" wp14:anchorId="00294E88" wp14:editId="019F1D0A">
            <wp:extent cx="5527550" cy="3860800"/>
            <wp:effectExtent l="0" t="0" r="10160" b="0"/>
            <wp:docPr id="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1">
                      <a:extLst>
                        <a:ext uri="{28A0092B-C50C-407E-A947-70E740481C1C}">
                          <a14:useLocalDpi xmlns:a14="http://schemas.microsoft.com/office/drawing/2010/main" val="0"/>
                        </a:ext>
                      </a:extLst>
                    </a:blip>
                    <a:stretch>
                      <a:fillRect/>
                    </a:stretch>
                  </pic:blipFill>
                  <pic:spPr>
                    <a:xfrm>
                      <a:off x="0" y="0"/>
                      <a:ext cx="5527550" cy="3860800"/>
                    </a:xfrm>
                    <a:prstGeom prst="rect">
                      <a:avLst/>
                    </a:prstGeom>
                    <a:ln/>
                  </pic:spPr>
                </pic:pic>
              </a:graphicData>
            </a:graphic>
          </wp:inline>
        </w:drawing>
      </w:r>
    </w:p>
    <w:p w14:paraId="6102B72E" w14:textId="5161618B" w:rsidR="000F4077" w:rsidRDefault="000F4077" w:rsidP="004F79C1">
      <w:pPr>
        <w:pStyle w:val="Legenda"/>
        <w:jc w:val="center"/>
      </w:pPr>
      <w:r>
        <w:t xml:space="preserve">Figura </w:t>
      </w:r>
      <w:fldSimple w:instr=" SEQ Figura \* ARABIC ">
        <w:r w:rsidR="00957E37">
          <w:rPr>
            <w:noProof/>
          </w:rPr>
          <w:t>19</w:t>
        </w:r>
      </w:fldSimple>
      <w:r>
        <w:t>: Tela inicial do Android Studio</w:t>
      </w:r>
    </w:p>
    <w:p w14:paraId="7F2F065E" w14:textId="0A4E142C" w:rsidR="00626E67" w:rsidRDefault="00626E67" w:rsidP="004F79C1">
      <w:pPr>
        <w:ind w:left="715"/>
        <w:jc w:val="center"/>
      </w:pPr>
    </w:p>
    <w:p w14:paraId="4A1432E4" w14:textId="4D8715DE" w:rsidR="00626E67" w:rsidRDefault="00626E67" w:rsidP="00626E67">
      <w:pPr>
        <w:numPr>
          <w:ilvl w:val="0"/>
          <w:numId w:val="16"/>
        </w:numPr>
        <w:ind w:hanging="360"/>
        <w:contextualSpacing/>
      </w:pPr>
      <w:r>
        <w:t>Se você já criou algum projeto no Android Studio anteriormente e a interface principal do Android Studio já está sendo mostrada</w:t>
      </w:r>
      <w:r w:rsidR="007701CC">
        <w:t>,</w:t>
      </w:r>
      <w:r>
        <w:t xml:space="preserve"> clique em </w:t>
      </w:r>
      <w:r>
        <w:rPr>
          <w:b/>
        </w:rPr>
        <w:t>File &gt; New &gt; New Project.</w:t>
      </w:r>
    </w:p>
    <w:p w14:paraId="03F140A7" w14:textId="77777777" w:rsidR="00626E67" w:rsidRDefault="00626E67" w:rsidP="00626E67"/>
    <w:p w14:paraId="594A08C1" w14:textId="525EC7E1" w:rsidR="00626E67" w:rsidRDefault="00626E67" w:rsidP="00626E67">
      <w:r>
        <w:t xml:space="preserve">A partir de agora as etapas são comuns aos dois caminhos citados </w:t>
      </w:r>
      <w:r w:rsidR="00486BF6">
        <w:t>anteriormente</w:t>
      </w:r>
      <w:r>
        <w:t>, então siga os seguintes passos:</w:t>
      </w:r>
    </w:p>
    <w:p w14:paraId="75E7F37E" w14:textId="77777777" w:rsidR="000F4077" w:rsidRDefault="00626E67" w:rsidP="004F79C1">
      <w:pPr>
        <w:keepNext/>
      </w:pPr>
      <w:r>
        <w:rPr>
          <w:noProof/>
        </w:rPr>
        <w:lastRenderedPageBreak/>
        <w:drawing>
          <wp:inline distT="114300" distB="114300" distL="114300" distR="114300" wp14:anchorId="2F8E3905" wp14:editId="7E2E36D3">
            <wp:extent cx="5566100" cy="6210300"/>
            <wp:effectExtent l="0" t="0" r="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cstate="print"/>
                    <a:srcRect/>
                    <a:stretch>
                      <a:fillRect/>
                    </a:stretch>
                  </pic:blipFill>
                  <pic:spPr>
                    <a:xfrm>
                      <a:off x="0" y="0"/>
                      <a:ext cx="5566100" cy="6210300"/>
                    </a:xfrm>
                    <a:prstGeom prst="rect">
                      <a:avLst/>
                    </a:prstGeom>
                    <a:ln/>
                  </pic:spPr>
                </pic:pic>
              </a:graphicData>
            </a:graphic>
          </wp:inline>
        </w:drawing>
      </w:r>
    </w:p>
    <w:p w14:paraId="2D574E32" w14:textId="1FE7FA53" w:rsidR="000F4077" w:rsidRDefault="000F4077" w:rsidP="004F79C1">
      <w:pPr>
        <w:pStyle w:val="Legenda"/>
        <w:jc w:val="center"/>
      </w:pPr>
      <w:r>
        <w:t xml:space="preserve">Figura </w:t>
      </w:r>
      <w:fldSimple w:instr=" SEQ Figura \* ARABIC ">
        <w:r w:rsidR="00957E37">
          <w:rPr>
            <w:noProof/>
          </w:rPr>
          <w:t>20</w:t>
        </w:r>
      </w:fldSimple>
      <w:r>
        <w:t>: Primeiro passo para criação do projeto - Nome e Local</w:t>
      </w:r>
    </w:p>
    <w:p w14:paraId="083EB5E6" w14:textId="21BD4AB6" w:rsidR="00626E67" w:rsidRDefault="00626E67" w:rsidP="00626E67"/>
    <w:p w14:paraId="68D4ED9A" w14:textId="1926E19A" w:rsidR="00626E67" w:rsidRDefault="00626E67" w:rsidP="00626E67">
      <w:pPr>
        <w:numPr>
          <w:ilvl w:val="0"/>
          <w:numId w:val="29"/>
        </w:numPr>
        <w:ind w:hanging="360"/>
      </w:pPr>
      <w:r>
        <w:t>Na tela que se abriu</w:t>
      </w:r>
      <w:r w:rsidR="00486BF6">
        <w:t>,</w:t>
      </w:r>
      <w:r>
        <w:t xml:space="preserve"> escolha um nome para seu projeto. No exemplo </w:t>
      </w:r>
      <w:r w:rsidR="00486BF6">
        <w:t xml:space="preserve">foi escolhido </w:t>
      </w:r>
      <w:r>
        <w:t xml:space="preserve">o nome, que no caso será </w:t>
      </w:r>
      <w:r>
        <w:rPr>
          <w:b/>
        </w:rPr>
        <w:t>HelloWorldApp</w:t>
      </w:r>
      <w:r>
        <w:rPr>
          <w:b/>
          <w:vertAlign w:val="superscript"/>
        </w:rPr>
        <w:t>A</w:t>
      </w:r>
      <w:r>
        <w:rPr>
          <w:b/>
        </w:rPr>
        <w:t>;</w:t>
      </w:r>
    </w:p>
    <w:p w14:paraId="4BAC1DDD" w14:textId="03A982C7" w:rsidR="00626E67" w:rsidRDefault="00626E67" w:rsidP="00626E67">
      <w:pPr>
        <w:numPr>
          <w:ilvl w:val="0"/>
          <w:numId w:val="29"/>
        </w:numPr>
        <w:ind w:hanging="360"/>
      </w:pPr>
      <w:r>
        <w:t xml:space="preserve">Escolha um domínio para sua organização (pode ser fictício). No exemplo </w:t>
      </w:r>
      <w:r w:rsidR="00486BF6">
        <w:t xml:space="preserve">foi utilizado </w:t>
      </w:r>
      <w:r>
        <w:rPr>
          <w:b/>
        </w:rPr>
        <w:t>pearson.com.br</w:t>
      </w:r>
      <w:r>
        <w:rPr>
          <w:b/>
          <w:vertAlign w:val="superscript"/>
        </w:rPr>
        <w:t>B</w:t>
      </w:r>
      <w:r>
        <w:t>;</w:t>
      </w:r>
    </w:p>
    <w:p w14:paraId="250276DC" w14:textId="77777777" w:rsidR="00626E67" w:rsidRDefault="00626E67" w:rsidP="00626E67">
      <w:pPr>
        <w:numPr>
          <w:ilvl w:val="0"/>
          <w:numId w:val="29"/>
        </w:numPr>
        <w:ind w:hanging="360"/>
      </w:pPr>
      <w:r>
        <w:t>Escolha o local desejado para salvar o projeto</w:t>
      </w:r>
      <w:r>
        <w:rPr>
          <w:b/>
          <w:vertAlign w:val="superscript"/>
        </w:rPr>
        <w:t>C</w:t>
      </w:r>
      <w:r>
        <w:t xml:space="preserve"> e clique em </w:t>
      </w:r>
      <w:r>
        <w:rPr>
          <w:b/>
        </w:rPr>
        <w:t>Next</w:t>
      </w:r>
      <w:r>
        <w:rPr>
          <w:b/>
          <w:vertAlign w:val="superscript"/>
        </w:rPr>
        <w:t>D</w:t>
      </w:r>
      <w:r>
        <w:t>;</w:t>
      </w:r>
    </w:p>
    <w:p w14:paraId="6A96AC03" w14:textId="4B382813" w:rsidR="00626E67" w:rsidRDefault="00626E67" w:rsidP="00626E67">
      <w:pPr>
        <w:numPr>
          <w:ilvl w:val="0"/>
          <w:numId w:val="29"/>
        </w:numPr>
        <w:ind w:hanging="360"/>
        <w:contextualSpacing/>
      </w:pPr>
      <w:r>
        <w:lastRenderedPageBreak/>
        <w:t xml:space="preserve">Na nova tela, </w:t>
      </w:r>
      <w:r w:rsidR="00486BF6">
        <w:t xml:space="preserve">deve-se </w:t>
      </w:r>
      <w:r>
        <w:t xml:space="preserve">escolher a API mínima e as plataformas que o </w:t>
      </w:r>
      <w:r w:rsidRPr="00B7314A">
        <w:rPr>
          <w:i/>
        </w:rPr>
        <w:t>app</w:t>
      </w:r>
      <w:r>
        <w:t xml:space="preserve"> suportar</w:t>
      </w:r>
      <w:r w:rsidR="00486BF6">
        <w:t>á</w:t>
      </w:r>
      <w:r>
        <w:t xml:space="preserve">. Deixe marcado a opção </w:t>
      </w:r>
      <w:r>
        <w:rPr>
          <w:b/>
        </w:rPr>
        <w:t>Phone and Tablet</w:t>
      </w:r>
      <w:r>
        <w:rPr>
          <w:b/>
          <w:vertAlign w:val="superscript"/>
        </w:rPr>
        <w:t>E</w:t>
      </w:r>
      <w:r>
        <w:t xml:space="preserve"> e selecione </w:t>
      </w:r>
      <w:r>
        <w:rPr>
          <w:b/>
        </w:rPr>
        <w:t xml:space="preserve">API </w:t>
      </w:r>
      <w:r w:rsidR="00957E37">
        <w:rPr>
          <w:b/>
        </w:rPr>
        <w:t>19</w:t>
      </w:r>
      <w:r>
        <w:rPr>
          <w:b/>
        </w:rPr>
        <w:t xml:space="preserve">: Android </w:t>
      </w:r>
      <w:r w:rsidR="000F4077">
        <w:rPr>
          <w:b/>
        </w:rPr>
        <w:t>4.4</w:t>
      </w:r>
      <w:r>
        <w:rPr>
          <w:b/>
        </w:rPr>
        <w:t xml:space="preserve"> (</w:t>
      </w:r>
      <w:r w:rsidR="000F4077">
        <w:rPr>
          <w:b/>
        </w:rPr>
        <w:t>KitKat</w:t>
      </w:r>
      <w:r>
        <w:rPr>
          <w:b/>
        </w:rPr>
        <w:t>)</w:t>
      </w:r>
      <w:r w:rsidR="00ED350D">
        <w:rPr>
          <w:b/>
        </w:rPr>
        <w:t xml:space="preserve"> </w:t>
      </w:r>
      <w:r>
        <w:t xml:space="preserve">no campo </w:t>
      </w:r>
      <w:r>
        <w:rPr>
          <w:b/>
        </w:rPr>
        <w:t>Minimum SDK</w:t>
      </w:r>
      <w:r>
        <w:rPr>
          <w:b/>
          <w:vertAlign w:val="superscript"/>
        </w:rPr>
        <w:t>F</w:t>
      </w:r>
      <w:r>
        <w:t xml:space="preserve">. Clique em </w:t>
      </w:r>
      <w:r>
        <w:rPr>
          <w:b/>
        </w:rPr>
        <w:t>Next</w:t>
      </w:r>
      <w:r>
        <w:rPr>
          <w:b/>
          <w:vertAlign w:val="superscript"/>
        </w:rPr>
        <w:t>G</w:t>
      </w:r>
      <w:r w:rsidR="00486BF6">
        <w:rPr>
          <w:b/>
        </w:rPr>
        <w:t>.</w:t>
      </w:r>
    </w:p>
    <w:p w14:paraId="703E9A8C" w14:textId="77777777" w:rsidR="000F4077" w:rsidRDefault="00626E67" w:rsidP="004F79C1">
      <w:pPr>
        <w:keepNext/>
        <w:ind w:left="715"/>
        <w:jc w:val="center"/>
      </w:pPr>
      <w:r>
        <w:rPr>
          <w:noProof/>
        </w:rPr>
        <w:drawing>
          <wp:inline distT="114300" distB="114300" distL="114300" distR="114300" wp14:anchorId="4DFA3DD4" wp14:editId="1422CD8D">
            <wp:extent cx="5566100" cy="6019800"/>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cstate="print"/>
                    <a:srcRect/>
                    <a:stretch>
                      <a:fillRect/>
                    </a:stretch>
                  </pic:blipFill>
                  <pic:spPr>
                    <a:xfrm>
                      <a:off x="0" y="0"/>
                      <a:ext cx="5566100" cy="6019800"/>
                    </a:xfrm>
                    <a:prstGeom prst="rect">
                      <a:avLst/>
                    </a:prstGeom>
                    <a:ln/>
                  </pic:spPr>
                </pic:pic>
              </a:graphicData>
            </a:graphic>
          </wp:inline>
        </w:drawing>
      </w:r>
    </w:p>
    <w:p w14:paraId="2CBBE2CC" w14:textId="05D78B89" w:rsidR="000F4077" w:rsidRDefault="000F4077" w:rsidP="004F79C1">
      <w:pPr>
        <w:pStyle w:val="Legenda"/>
        <w:jc w:val="center"/>
      </w:pPr>
      <w:r>
        <w:t xml:space="preserve">Figura </w:t>
      </w:r>
      <w:fldSimple w:instr=" SEQ Figura \* ARABIC ">
        <w:r w:rsidR="00957E37">
          <w:rPr>
            <w:noProof/>
          </w:rPr>
          <w:t>21</w:t>
        </w:r>
      </w:fldSimple>
      <w:r>
        <w:t>: Segundo passo para criação do projeto - Seleção da API mínima</w:t>
      </w:r>
    </w:p>
    <w:p w14:paraId="3151E3FB" w14:textId="055A320C" w:rsidR="00626E67" w:rsidRDefault="00626E67" w:rsidP="00626E67">
      <w:pPr>
        <w:ind w:left="715"/>
        <w:jc w:val="center"/>
      </w:pPr>
    </w:p>
    <w:p w14:paraId="2DA3D573" w14:textId="48F54CAA" w:rsidR="00626E67" w:rsidRDefault="00626E67" w:rsidP="00626E67">
      <w:pPr>
        <w:numPr>
          <w:ilvl w:val="0"/>
          <w:numId w:val="29"/>
        </w:numPr>
        <w:ind w:hanging="360"/>
        <w:contextualSpacing/>
      </w:pPr>
      <w:r>
        <w:t>Neste passo deve</w:t>
      </w:r>
      <w:r w:rsidR="00486BF6">
        <w:t>-se</w:t>
      </w:r>
      <w:r>
        <w:t xml:space="preserve"> escolher um ponto de partida para </w:t>
      </w:r>
      <w:r w:rsidR="00486BF6">
        <w:t xml:space="preserve">seu </w:t>
      </w:r>
      <w:r w:rsidRPr="006523AE">
        <w:rPr>
          <w:i/>
        </w:rPr>
        <w:t>app</w:t>
      </w:r>
      <w:r>
        <w:t xml:space="preserve">. Existem diversos pontos de partida que geram telas com diferentes funcionalidades. Como </w:t>
      </w:r>
      <w:r w:rsidR="00486BF6">
        <w:t xml:space="preserve">você está </w:t>
      </w:r>
      <w:r>
        <w:t xml:space="preserve">aprendendo, </w:t>
      </w:r>
      <w:r w:rsidR="00486BF6">
        <w:t>inicie</w:t>
      </w:r>
      <w:r>
        <w:t xml:space="preserve"> pela </w:t>
      </w:r>
      <w:r>
        <w:rPr>
          <w:b/>
        </w:rPr>
        <w:t>Empty Activity</w:t>
      </w:r>
      <w:r>
        <w:rPr>
          <w:b/>
          <w:vertAlign w:val="superscript"/>
        </w:rPr>
        <w:t>H</w:t>
      </w:r>
      <w:r>
        <w:t xml:space="preserve">. Clique em </w:t>
      </w:r>
      <w:r>
        <w:rPr>
          <w:b/>
        </w:rPr>
        <w:t>Next</w:t>
      </w:r>
      <w:r>
        <w:rPr>
          <w:vertAlign w:val="superscript"/>
        </w:rPr>
        <w:t>I</w:t>
      </w:r>
      <w:r>
        <w:t>.</w:t>
      </w:r>
    </w:p>
    <w:p w14:paraId="51469CBB" w14:textId="77777777" w:rsidR="000F4077" w:rsidRDefault="00626E67" w:rsidP="004F79C1">
      <w:pPr>
        <w:keepNext/>
        <w:ind w:left="715"/>
        <w:jc w:val="center"/>
      </w:pPr>
      <w:r>
        <w:rPr>
          <w:noProof/>
        </w:rPr>
        <w:lastRenderedPageBreak/>
        <w:drawing>
          <wp:inline distT="114300" distB="114300" distL="114300" distR="114300" wp14:anchorId="16346468" wp14:editId="72FC9683">
            <wp:extent cx="5566100" cy="6032500"/>
            <wp:effectExtent l="0" t="0" r="0" b="0"/>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cstate="print"/>
                    <a:srcRect/>
                    <a:stretch>
                      <a:fillRect/>
                    </a:stretch>
                  </pic:blipFill>
                  <pic:spPr>
                    <a:xfrm>
                      <a:off x="0" y="0"/>
                      <a:ext cx="5566100" cy="6032500"/>
                    </a:xfrm>
                    <a:prstGeom prst="rect">
                      <a:avLst/>
                    </a:prstGeom>
                    <a:ln/>
                  </pic:spPr>
                </pic:pic>
              </a:graphicData>
            </a:graphic>
          </wp:inline>
        </w:drawing>
      </w:r>
    </w:p>
    <w:p w14:paraId="1CF78183" w14:textId="3910ACD5" w:rsidR="000F4077" w:rsidRDefault="000F4077" w:rsidP="004F79C1">
      <w:pPr>
        <w:pStyle w:val="Legenda"/>
        <w:jc w:val="center"/>
      </w:pPr>
      <w:r>
        <w:t xml:space="preserve">Figura </w:t>
      </w:r>
      <w:fldSimple w:instr=" SEQ Figura \* ARABIC ">
        <w:r w:rsidR="00957E37">
          <w:rPr>
            <w:noProof/>
          </w:rPr>
          <w:t>22</w:t>
        </w:r>
      </w:fldSimple>
      <w:r w:rsidRPr="00627ECE">
        <w:t xml:space="preserve">: Terceiro passo para criação de um projeto - </w:t>
      </w:r>
      <w:r>
        <w:t>Adicionando uma Activity</w:t>
      </w:r>
    </w:p>
    <w:p w14:paraId="01405846" w14:textId="2053FE11" w:rsidR="00626E67" w:rsidRDefault="00626E67" w:rsidP="00626E67">
      <w:pPr>
        <w:ind w:left="715"/>
        <w:jc w:val="center"/>
      </w:pPr>
    </w:p>
    <w:p w14:paraId="1C873173" w14:textId="74C35D6F" w:rsidR="00626E67" w:rsidRPr="00B22E76" w:rsidRDefault="00626E67" w:rsidP="00626E67">
      <w:pPr>
        <w:numPr>
          <w:ilvl w:val="0"/>
          <w:numId w:val="29"/>
        </w:numPr>
        <w:ind w:hanging="360"/>
        <w:contextualSpacing/>
        <w:rPr>
          <w:color w:val="auto"/>
        </w:rPr>
      </w:pPr>
      <w:r w:rsidRPr="00B22E76">
        <w:rPr>
          <w:color w:val="auto"/>
        </w:rPr>
        <w:t xml:space="preserve">Agora </w:t>
      </w:r>
      <w:r w:rsidR="00486BF6">
        <w:rPr>
          <w:color w:val="auto"/>
        </w:rPr>
        <w:t>é preciso</w:t>
      </w:r>
      <w:r w:rsidR="00486BF6" w:rsidRPr="00B22E76">
        <w:rPr>
          <w:color w:val="auto"/>
        </w:rPr>
        <w:t xml:space="preserve"> </w:t>
      </w:r>
      <w:r w:rsidRPr="00B22E76">
        <w:rPr>
          <w:color w:val="auto"/>
        </w:rPr>
        <w:t xml:space="preserve">escolher um nome para </w:t>
      </w:r>
      <w:r w:rsidR="00486BF6">
        <w:rPr>
          <w:color w:val="auto"/>
        </w:rPr>
        <w:t>sua</w:t>
      </w:r>
      <w:r w:rsidR="00486BF6" w:rsidRPr="00B22E76">
        <w:rPr>
          <w:color w:val="auto"/>
        </w:rPr>
        <w:t xml:space="preserve"> </w:t>
      </w:r>
      <w:r w:rsidRPr="00B22E76">
        <w:rPr>
          <w:color w:val="auto"/>
        </w:rPr>
        <w:t>primeira Activity (cujo conceito você entender</w:t>
      </w:r>
      <w:r w:rsidR="00486BF6">
        <w:rPr>
          <w:color w:val="auto"/>
        </w:rPr>
        <w:t>á</w:t>
      </w:r>
      <w:r w:rsidRPr="00B22E76">
        <w:rPr>
          <w:color w:val="auto"/>
        </w:rPr>
        <w:t xml:space="preserve"> nas próximas aulas, mas de modo geral, as </w:t>
      </w:r>
      <w:r w:rsidRPr="006523AE">
        <w:rPr>
          <w:i/>
          <w:color w:val="auto"/>
        </w:rPr>
        <w:t>Activities</w:t>
      </w:r>
      <w:r w:rsidRPr="00B22E76">
        <w:rPr>
          <w:color w:val="auto"/>
        </w:rPr>
        <w:t xml:space="preserve"> são as telas). No </w:t>
      </w:r>
      <w:r w:rsidR="00486BF6">
        <w:rPr>
          <w:color w:val="auto"/>
        </w:rPr>
        <w:t>seu</w:t>
      </w:r>
      <w:r w:rsidR="00486BF6" w:rsidRPr="00B22E76">
        <w:rPr>
          <w:color w:val="auto"/>
        </w:rPr>
        <w:t xml:space="preserve"> </w:t>
      </w:r>
      <w:r w:rsidRPr="00B22E76">
        <w:rPr>
          <w:color w:val="auto"/>
        </w:rPr>
        <w:t>caso</w:t>
      </w:r>
      <w:r w:rsidR="00486BF6">
        <w:rPr>
          <w:color w:val="auto"/>
        </w:rPr>
        <w:t>,</w:t>
      </w:r>
      <w:r w:rsidRPr="00B22E76">
        <w:rPr>
          <w:color w:val="auto"/>
        </w:rPr>
        <w:t xml:space="preserve"> esse nome será MainActivity. Deixe como está e clique em </w:t>
      </w:r>
      <w:r w:rsidRPr="00B22E76">
        <w:rPr>
          <w:b/>
          <w:color w:val="auto"/>
        </w:rPr>
        <w:t>Finish</w:t>
      </w:r>
      <w:r w:rsidRPr="00B22E76">
        <w:rPr>
          <w:color w:val="auto"/>
        </w:rPr>
        <w:t>.</w:t>
      </w:r>
    </w:p>
    <w:p w14:paraId="61912E9A" w14:textId="77777777" w:rsidR="000F4077" w:rsidRDefault="00626E67" w:rsidP="00051E0E">
      <w:pPr>
        <w:keepNext/>
        <w:ind w:left="715"/>
      </w:pPr>
      <w:r>
        <w:rPr>
          <w:noProof/>
        </w:rPr>
        <w:lastRenderedPageBreak/>
        <w:drawing>
          <wp:inline distT="114300" distB="114300" distL="114300" distR="114300" wp14:anchorId="5F270A49" wp14:editId="77C28588">
            <wp:extent cx="5566100" cy="6045200"/>
            <wp:effectExtent l="0" t="0" r="0" b="0"/>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cstate="print"/>
                    <a:srcRect/>
                    <a:stretch>
                      <a:fillRect/>
                    </a:stretch>
                  </pic:blipFill>
                  <pic:spPr>
                    <a:xfrm>
                      <a:off x="0" y="0"/>
                      <a:ext cx="5566100" cy="6045200"/>
                    </a:xfrm>
                    <a:prstGeom prst="rect">
                      <a:avLst/>
                    </a:prstGeom>
                    <a:ln/>
                  </pic:spPr>
                </pic:pic>
              </a:graphicData>
            </a:graphic>
          </wp:inline>
        </w:drawing>
      </w:r>
    </w:p>
    <w:p w14:paraId="6B2614AC" w14:textId="4FC34BB5" w:rsidR="000F4077" w:rsidRDefault="000F4077" w:rsidP="00051E0E">
      <w:pPr>
        <w:pStyle w:val="Legenda"/>
        <w:jc w:val="center"/>
      </w:pPr>
      <w:r>
        <w:t xml:space="preserve">Figura </w:t>
      </w:r>
      <w:fldSimple w:instr=" SEQ Figura \* ARABIC ">
        <w:r w:rsidR="00957E37">
          <w:rPr>
            <w:noProof/>
          </w:rPr>
          <w:t>23</w:t>
        </w:r>
      </w:fldSimple>
      <w:r>
        <w:t>: Nomeando a primeira Activity</w:t>
      </w:r>
    </w:p>
    <w:p w14:paraId="0980CF37" w14:textId="2D0CDD43" w:rsidR="00626E67" w:rsidRDefault="00626E67" w:rsidP="00626E67">
      <w:pPr>
        <w:ind w:left="715"/>
      </w:pPr>
    </w:p>
    <w:p w14:paraId="2D9A2612" w14:textId="77777777" w:rsidR="00626E67" w:rsidRDefault="00626E67" w:rsidP="00626E67"/>
    <w:p w14:paraId="0DB33B66" w14:textId="77777777" w:rsidR="00626E67" w:rsidRDefault="00626E67" w:rsidP="00626E67">
      <w:pPr>
        <w:jc w:val="left"/>
      </w:pPr>
    </w:p>
    <w:p w14:paraId="2FFA7263" w14:textId="05E46D1B" w:rsidR="00626E67" w:rsidRDefault="00486BF6" w:rsidP="00626E67">
      <w:r>
        <w:t>Agora você tem seu</w:t>
      </w:r>
      <w:r w:rsidR="00626E67">
        <w:t xml:space="preserve"> primeiro projeto criado.</w:t>
      </w:r>
    </w:p>
    <w:p w14:paraId="3603163F" w14:textId="212C617F" w:rsidR="00626E67" w:rsidRDefault="00626E67" w:rsidP="00626E67">
      <w:r>
        <w:t>Se você</w:t>
      </w:r>
      <w:r w:rsidR="00A343AD">
        <w:t xml:space="preserve"> se</w:t>
      </w:r>
      <w:r>
        <w:t xml:space="preserve"> lembrar do </w:t>
      </w:r>
      <w:r w:rsidR="00486BF6">
        <w:t xml:space="preserve">seu </w:t>
      </w:r>
      <w:r>
        <w:t xml:space="preserve">primeiro projeto no curso de POO, se lembrará da maldição do Hello World. </w:t>
      </w:r>
      <w:r w:rsidR="00A343AD">
        <w:t xml:space="preserve">Trata-se de uma </w:t>
      </w:r>
      <w:r>
        <w:t xml:space="preserve">lenda entre os programadores que diz que se o primeiro programa que um programador escrever quando estiver estudando uma nova linguagem não for o HelloWorld, </w:t>
      </w:r>
      <w:r w:rsidR="00486BF6">
        <w:t xml:space="preserve">esse </w:t>
      </w:r>
      <w:r>
        <w:t>programador estará amaldiçoado. Sua maldição é não conseguir aprender a linguagem em questão.</w:t>
      </w:r>
    </w:p>
    <w:p w14:paraId="2F793BA7" w14:textId="7C65139C" w:rsidR="00626E67" w:rsidRDefault="00626E67" w:rsidP="00626E67">
      <w:r>
        <w:lastRenderedPageBreak/>
        <w:t xml:space="preserve">Aparentemente a Google sabe disso e leva a sério </w:t>
      </w:r>
      <w:r w:rsidR="00486BF6">
        <w:t xml:space="preserve">essa </w:t>
      </w:r>
      <w:r>
        <w:t>lenda, por isso, para garantir que você não seja amaldiçoado no Android, todos os novos projetos já vem com o HelloWorld.</w:t>
      </w:r>
    </w:p>
    <w:p w14:paraId="58F23FD9" w14:textId="5E6C4176" w:rsidR="00626E67" w:rsidRDefault="006523AE" w:rsidP="00626E67">
      <w:r>
        <w:t>J</w:t>
      </w:r>
      <w:r w:rsidR="00626E67">
        <w:t xml:space="preserve">á que o HelloWorld vem pronto, </w:t>
      </w:r>
      <w:r w:rsidR="00486BF6">
        <w:t xml:space="preserve">é hora de </w:t>
      </w:r>
      <w:r w:rsidR="00626E67">
        <w:t>incrementá-lo</w:t>
      </w:r>
      <w:r w:rsidR="00486BF6">
        <w:t>.</w:t>
      </w:r>
    </w:p>
    <w:p w14:paraId="60883AED" w14:textId="77777777" w:rsidR="00626E67" w:rsidRDefault="00626E67" w:rsidP="00626E67">
      <w:pPr>
        <w:pStyle w:val="Ttulo3"/>
      </w:pPr>
      <w:bookmarkStart w:id="28" w:name="_ufurqh2ev96" w:colFirst="0" w:colLast="0"/>
      <w:bookmarkEnd w:id="28"/>
      <w:r>
        <w:t>Brincando no Android Studio</w:t>
      </w:r>
    </w:p>
    <w:p w14:paraId="654980CB" w14:textId="06956DAB" w:rsidR="00626E67" w:rsidRDefault="00486BF6" w:rsidP="00626E67">
      <w:r>
        <w:t>Será feita</w:t>
      </w:r>
      <w:r w:rsidR="00626E67">
        <w:t xml:space="preserve"> uma modificação pequena. Alterar a </w:t>
      </w:r>
      <w:r w:rsidR="00626E67" w:rsidRPr="009C7934">
        <w:rPr>
          <w:i/>
        </w:rPr>
        <w:t>label</w:t>
      </w:r>
      <w:r w:rsidR="00626E67">
        <w:t xml:space="preserve"> “HelloWorld!”e traduzi-la para “Olá mundo!”.</w:t>
      </w:r>
    </w:p>
    <w:p w14:paraId="4FDEDEC3" w14:textId="77777777" w:rsidR="00626E67" w:rsidRDefault="00626E67" w:rsidP="00626E67">
      <w:r>
        <w:t>Para facilitar os passos, acompanhe a imagem a seguir:</w:t>
      </w:r>
    </w:p>
    <w:p w14:paraId="3414B1B6" w14:textId="77777777" w:rsidR="00626E67" w:rsidRDefault="00626E67" w:rsidP="00626E67"/>
    <w:p w14:paraId="18F268EA" w14:textId="0367C7B5" w:rsidR="00626E67" w:rsidRDefault="00626E67" w:rsidP="00626E67">
      <w:pPr>
        <w:numPr>
          <w:ilvl w:val="0"/>
          <w:numId w:val="30"/>
        </w:numPr>
        <w:ind w:hanging="360"/>
        <w:contextualSpacing/>
      </w:pPr>
      <w:r>
        <w:t xml:space="preserve">Com o Android Studio aberto, abra com um duplo clique o arquivo </w:t>
      </w:r>
      <w:r>
        <w:rPr>
          <w:b/>
        </w:rPr>
        <w:t>activity_main.xml</w:t>
      </w:r>
      <w:r>
        <w:t xml:space="preserve"> (A)</w:t>
      </w:r>
      <w:r w:rsidR="000F4077">
        <w:t>.</w:t>
      </w:r>
    </w:p>
    <w:p w14:paraId="26AF8BA9" w14:textId="309D3552" w:rsidR="00626E67" w:rsidRPr="008636E6" w:rsidRDefault="00626E67" w:rsidP="00626E67">
      <w:pPr>
        <w:ind w:left="684"/>
      </w:pPr>
      <w:r>
        <w:t xml:space="preserve">Não se preocupe ainda com a interface do Android Studio, logo </w:t>
      </w:r>
      <w:r w:rsidR="00486BF6">
        <w:t>ela será apresentada</w:t>
      </w:r>
      <w:r>
        <w:t>.</w:t>
      </w:r>
      <w:r w:rsidR="000F4077">
        <w:t xml:space="preserve"> </w:t>
      </w:r>
      <w:r w:rsidR="00486BF6">
        <w:t xml:space="preserve">Esse </w:t>
      </w:r>
      <w:r w:rsidR="000F4077">
        <w:t>arquivo se encontra no painel de navegação (à esquerda)</w:t>
      </w:r>
      <w:r w:rsidR="008636E6">
        <w:t xml:space="preserve"> no caminho </w:t>
      </w:r>
      <w:r w:rsidR="008636E6">
        <w:rPr>
          <w:b/>
        </w:rPr>
        <w:t xml:space="preserve">app &gt; res &gt; layout &gt; activity_main.xml. </w:t>
      </w:r>
      <w:r w:rsidR="008636E6">
        <w:t>Você pode guiar-se pela imagem abaixo.</w:t>
      </w:r>
    </w:p>
    <w:p w14:paraId="378DA424" w14:textId="078FC54E" w:rsidR="00626E67" w:rsidRPr="00B22E76" w:rsidRDefault="00626E67" w:rsidP="00626E67">
      <w:pPr>
        <w:ind w:left="684"/>
        <w:rPr>
          <w:color w:val="FF0000"/>
        </w:rPr>
      </w:pPr>
    </w:p>
    <w:p w14:paraId="591D2C1B" w14:textId="77777777" w:rsidR="008636E6" w:rsidRDefault="00626E67" w:rsidP="00051E0E">
      <w:pPr>
        <w:keepNext/>
        <w:ind w:left="684"/>
      </w:pPr>
      <w:r>
        <w:rPr>
          <w:noProof/>
        </w:rPr>
        <w:drawing>
          <wp:inline distT="114300" distB="114300" distL="114300" distR="114300" wp14:anchorId="7C89ABA3" wp14:editId="488A8885">
            <wp:extent cx="4762500" cy="4410075"/>
            <wp:effectExtent l="0" t="0" r="0" b="0"/>
            <wp:docPr id="1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cstate="print"/>
                    <a:srcRect/>
                    <a:stretch>
                      <a:fillRect/>
                    </a:stretch>
                  </pic:blipFill>
                  <pic:spPr>
                    <a:xfrm>
                      <a:off x="0" y="0"/>
                      <a:ext cx="4762500" cy="4410075"/>
                    </a:xfrm>
                    <a:prstGeom prst="rect">
                      <a:avLst/>
                    </a:prstGeom>
                    <a:ln/>
                  </pic:spPr>
                </pic:pic>
              </a:graphicData>
            </a:graphic>
          </wp:inline>
        </w:drawing>
      </w:r>
    </w:p>
    <w:p w14:paraId="4F31F9D9" w14:textId="123C40EA" w:rsidR="008636E6" w:rsidRDefault="008636E6" w:rsidP="00051E0E">
      <w:pPr>
        <w:pStyle w:val="Legenda"/>
        <w:jc w:val="center"/>
      </w:pPr>
      <w:r>
        <w:t xml:space="preserve">Figura </w:t>
      </w:r>
      <w:fldSimple w:instr=" SEQ Figura \* ARABIC ">
        <w:r w:rsidR="00957E37">
          <w:rPr>
            <w:noProof/>
          </w:rPr>
          <w:t>24</w:t>
        </w:r>
      </w:fldSimple>
      <w:r>
        <w:t xml:space="preserve">: Localização do arquivo </w:t>
      </w:r>
      <w:r>
        <w:rPr>
          <w:b/>
        </w:rPr>
        <w:t>activity_main.xml</w:t>
      </w:r>
    </w:p>
    <w:p w14:paraId="4FDED96F" w14:textId="2D2E025B" w:rsidR="00626E67" w:rsidRDefault="00626E67" w:rsidP="00626E67">
      <w:pPr>
        <w:ind w:left="684"/>
      </w:pPr>
    </w:p>
    <w:p w14:paraId="334867CB" w14:textId="7167CFEE" w:rsidR="00626E67" w:rsidRDefault="00626E67" w:rsidP="00626E67">
      <w:pPr>
        <w:numPr>
          <w:ilvl w:val="0"/>
          <w:numId w:val="30"/>
        </w:numPr>
        <w:ind w:hanging="360"/>
        <w:contextualSpacing/>
      </w:pPr>
      <w:r>
        <w:lastRenderedPageBreak/>
        <w:t xml:space="preserve">Agora você estará no modo </w:t>
      </w:r>
      <w:r w:rsidRPr="009C7934">
        <w:rPr>
          <w:b/>
          <w:i/>
        </w:rPr>
        <w:t>Desing</w:t>
      </w:r>
      <w:r>
        <w:t xml:space="preserve"> da tela. Localize o botão de </w:t>
      </w:r>
      <w:r w:rsidRPr="009C7934">
        <w:rPr>
          <w:i/>
        </w:rPr>
        <w:t>zoom</w:t>
      </w:r>
      <w:r>
        <w:t xml:space="preserve"> </w:t>
      </w:r>
      <w:r>
        <w:rPr>
          <w:noProof/>
        </w:rPr>
        <w:drawing>
          <wp:inline distT="114300" distB="114300" distL="114300" distR="114300" wp14:anchorId="05A43D59" wp14:editId="08D22972">
            <wp:extent cx="266700" cy="238125"/>
            <wp:effectExtent l="0" t="0" r="0" b="0"/>
            <wp:docPr id="3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7" cstate="print"/>
                    <a:srcRect/>
                    <a:stretch>
                      <a:fillRect/>
                    </a:stretch>
                  </pic:blipFill>
                  <pic:spPr>
                    <a:xfrm>
                      <a:off x="0" y="0"/>
                      <a:ext cx="266700" cy="238125"/>
                    </a:xfrm>
                    <a:prstGeom prst="rect">
                      <a:avLst/>
                    </a:prstGeom>
                    <a:ln/>
                  </pic:spPr>
                </pic:pic>
              </a:graphicData>
            </a:graphic>
          </wp:inline>
        </w:drawing>
      </w:r>
      <w:r>
        <w:t xml:space="preserve"> e aumente</w:t>
      </w:r>
      <w:r w:rsidR="00486BF6">
        <w:t>-o</w:t>
      </w:r>
      <w:r>
        <w:t xml:space="preserve"> adequadamente para que a visualização do texto </w:t>
      </w:r>
      <w:r>
        <w:rPr>
          <w:rFonts w:ascii="Consolas" w:eastAsia="Consolas" w:hAnsi="Consolas" w:cs="Consolas"/>
          <w:color w:val="BB8844"/>
          <w:sz w:val="18"/>
          <w:szCs w:val="18"/>
          <w:highlight w:val="white"/>
        </w:rPr>
        <w:t>"Hello World!"</w:t>
      </w:r>
      <w:r>
        <w:rPr>
          <w:rFonts w:ascii="Consolas" w:eastAsia="Consolas" w:hAnsi="Consolas" w:cs="Consolas"/>
          <w:color w:val="BB8844"/>
          <w:sz w:val="18"/>
          <w:szCs w:val="18"/>
        </w:rPr>
        <w:t xml:space="preserve"> </w:t>
      </w:r>
      <w:r w:rsidR="00202E46">
        <w:t xml:space="preserve">fique </w:t>
      </w:r>
      <w:r>
        <w:t>confortável;</w:t>
      </w:r>
    </w:p>
    <w:p w14:paraId="7BC2A2DF" w14:textId="36A0D19A" w:rsidR="00626E67" w:rsidRDefault="00626E67" w:rsidP="00626E67">
      <w:pPr>
        <w:numPr>
          <w:ilvl w:val="0"/>
          <w:numId w:val="30"/>
        </w:numPr>
        <w:ind w:hanging="360"/>
        <w:contextualSpacing/>
      </w:pPr>
      <w:r>
        <w:t xml:space="preserve">Agora dê um duplo clique no texto </w:t>
      </w:r>
      <w:r>
        <w:rPr>
          <w:rFonts w:ascii="Consolas" w:eastAsia="Consolas" w:hAnsi="Consolas" w:cs="Consolas"/>
          <w:color w:val="BB8844"/>
          <w:sz w:val="18"/>
          <w:szCs w:val="18"/>
          <w:highlight w:val="white"/>
        </w:rPr>
        <w:t>"Hello World!"</w:t>
      </w:r>
      <w:r>
        <w:rPr>
          <w:rFonts w:ascii="Consolas" w:eastAsia="Consolas" w:hAnsi="Consolas" w:cs="Consolas"/>
          <w:color w:val="BB8844"/>
          <w:sz w:val="18"/>
          <w:szCs w:val="18"/>
        </w:rPr>
        <w:t xml:space="preserve"> </w:t>
      </w:r>
      <w:r>
        <w:t>e uma caixa de edição aparecer</w:t>
      </w:r>
      <w:r w:rsidR="00486BF6">
        <w:t>á</w:t>
      </w:r>
      <w:r>
        <w:t xml:space="preserve"> (C). Altere o texto para </w:t>
      </w:r>
      <w:r>
        <w:rPr>
          <w:rFonts w:ascii="Consolas" w:eastAsia="Consolas" w:hAnsi="Consolas" w:cs="Consolas"/>
          <w:color w:val="BB8844"/>
          <w:sz w:val="18"/>
          <w:szCs w:val="18"/>
          <w:highlight w:val="white"/>
        </w:rPr>
        <w:t>"Olá mundo!"</w:t>
      </w:r>
      <w:r>
        <w:t>.</w:t>
      </w:r>
    </w:p>
    <w:p w14:paraId="51FEA4DF" w14:textId="77777777" w:rsidR="008636E6" w:rsidRDefault="00626E67" w:rsidP="00051E0E">
      <w:pPr>
        <w:keepNext/>
        <w:ind w:left="715"/>
        <w:jc w:val="center"/>
      </w:pPr>
      <w:r>
        <w:rPr>
          <w:noProof/>
        </w:rPr>
        <w:drawing>
          <wp:inline distT="114300" distB="114300" distL="114300" distR="114300" wp14:anchorId="018CB10A" wp14:editId="0D709012">
            <wp:extent cx="3943350" cy="3429000"/>
            <wp:effectExtent l="0" t="0" r="0" b="0"/>
            <wp:docPr id="9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cstate="print"/>
                    <a:srcRect/>
                    <a:stretch>
                      <a:fillRect/>
                    </a:stretch>
                  </pic:blipFill>
                  <pic:spPr>
                    <a:xfrm>
                      <a:off x="0" y="0"/>
                      <a:ext cx="3943350" cy="3429000"/>
                    </a:xfrm>
                    <a:prstGeom prst="rect">
                      <a:avLst/>
                    </a:prstGeom>
                    <a:ln/>
                  </pic:spPr>
                </pic:pic>
              </a:graphicData>
            </a:graphic>
          </wp:inline>
        </w:drawing>
      </w:r>
    </w:p>
    <w:p w14:paraId="3107DE8C" w14:textId="2C930289" w:rsidR="008636E6" w:rsidRDefault="008636E6" w:rsidP="00051E0E">
      <w:pPr>
        <w:pStyle w:val="Legenda"/>
        <w:jc w:val="center"/>
      </w:pPr>
      <w:r>
        <w:t xml:space="preserve">Figura </w:t>
      </w:r>
      <w:fldSimple w:instr=" SEQ Figura \* ARABIC ">
        <w:r w:rsidR="00957E37">
          <w:rPr>
            <w:noProof/>
          </w:rPr>
          <w:t>25</w:t>
        </w:r>
      </w:fldSimple>
      <w:r>
        <w:t>: Exibindo caixa de edição de texto</w:t>
      </w:r>
    </w:p>
    <w:p w14:paraId="74EF33D4" w14:textId="4504535B" w:rsidR="00626E67" w:rsidRDefault="00626E67" w:rsidP="00051E0E">
      <w:pPr>
        <w:ind w:left="715"/>
        <w:jc w:val="center"/>
      </w:pPr>
    </w:p>
    <w:p w14:paraId="17A43EBC" w14:textId="77777777" w:rsidR="00626E67" w:rsidRDefault="00626E67" w:rsidP="00626E67"/>
    <w:p w14:paraId="1307695F" w14:textId="77777777" w:rsidR="00626E67" w:rsidRDefault="00626E67" w:rsidP="00626E67">
      <w:pPr>
        <w:pStyle w:val="Ttulo3"/>
      </w:pPr>
      <w:bookmarkStart w:id="29" w:name="_nvpiqos34rag" w:colFirst="0" w:colLast="0"/>
      <w:bookmarkEnd w:id="29"/>
      <w:r>
        <w:t>Executando o aplicativo no celular</w:t>
      </w:r>
    </w:p>
    <w:p w14:paraId="1E622865" w14:textId="34A2B765" w:rsidR="00626E67" w:rsidRDefault="00626E67" w:rsidP="00626E67">
      <w:r>
        <w:t xml:space="preserve">O último passo é executar o projeto. Quando </w:t>
      </w:r>
      <w:r w:rsidR="00486BF6">
        <w:t xml:space="preserve">se desenvolve </w:t>
      </w:r>
      <w:r>
        <w:t>aplicativos</w:t>
      </w:r>
      <w:r w:rsidR="00486BF6">
        <w:t>,</w:t>
      </w:r>
      <w:r>
        <w:t xml:space="preserve"> </w:t>
      </w:r>
      <w:r w:rsidR="00486BF6">
        <w:t xml:space="preserve">é necessário </w:t>
      </w:r>
      <w:r>
        <w:t xml:space="preserve">testar em diferentes resoluções de telas e diversos </w:t>
      </w:r>
      <w:r w:rsidRPr="00896B8E">
        <w:rPr>
          <w:i/>
        </w:rPr>
        <w:t>devices</w:t>
      </w:r>
      <w:r>
        <w:t xml:space="preserve">. Para </w:t>
      </w:r>
      <w:r w:rsidR="00486BF6">
        <w:t xml:space="preserve">isso existem </w:t>
      </w:r>
      <w:r>
        <w:t xml:space="preserve">emuladores a </w:t>
      </w:r>
      <w:r w:rsidR="00486BF6">
        <w:t xml:space="preserve">sua </w:t>
      </w:r>
      <w:r>
        <w:t xml:space="preserve">disposição, mas </w:t>
      </w:r>
      <w:r w:rsidR="00486BF6">
        <w:t xml:space="preserve">você aprenderá </w:t>
      </w:r>
      <w:r>
        <w:rPr>
          <w:color w:val="FF0000"/>
        </w:rPr>
        <w:t xml:space="preserve">a </w:t>
      </w:r>
      <w:r>
        <w:t xml:space="preserve">instalá-los somente na aula seguinte. Para executar </w:t>
      </w:r>
      <w:r w:rsidR="00CB64D9">
        <w:t xml:space="preserve">esse </w:t>
      </w:r>
      <w:r>
        <w:t>projeto</w:t>
      </w:r>
      <w:r w:rsidR="00CB64D9">
        <w:t>,</w:t>
      </w:r>
      <w:r>
        <w:t xml:space="preserve"> </w:t>
      </w:r>
      <w:r w:rsidR="00CB64D9">
        <w:t xml:space="preserve">será utilizado seu </w:t>
      </w:r>
      <w:r>
        <w:t xml:space="preserve">próprio </w:t>
      </w:r>
      <w:r w:rsidRPr="00896B8E">
        <w:rPr>
          <w:i/>
        </w:rPr>
        <w:t>smartphone</w:t>
      </w:r>
      <w:r>
        <w:t xml:space="preserve"> (Android, é claro). Então siga em frente:</w:t>
      </w:r>
    </w:p>
    <w:p w14:paraId="36B47E16" w14:textId="77777777" w:rsidR="00626E67" w:rsidRDefault="00626E67" w:rsidP="00626E67">
      <w:pPr>
        <w:numPr>
          <w:ilvl w:val="0"/>
          <w:numId w:val="37"/>
        </w:numPr>
        <w:ind w:hanging="360"/>
        <w:contextualSpacing/>
      </w:pPr>
      <w:r>
        <w:t>Conecte seu Android ao seu computador utilizando um cabo USB.</w:t>
      </w:r>
    </w:p>
    <w:p w14:paraId="4555F233" w14:textId="77777777" w:rsidR="00626E67" w:rsidRDefault="00626E67" w:rsidP="00626E67">
      <w:pPr>
        <w:ind w:left="1116"/>
      </w:pPr>
      <w:r>
        <w:rPr>
          <w:b/>
          <w:color w:val="666666"/>
        </w:rPr>
        <w:t>DICA</w:t>
      </w:r>
      <w:r>
        <w:rPr>
          <w:color w:val="666666"/>
        </w:rPr>
        <w:t xml:space="preserve">: Se você estiver utilizando Windows, alguns modelos de celular podem requerer a instalação de um </w:t>
      </w:r>
      <w:r w:rsidRPr="00896B8E">
        <w:rPr>
          <w:i/>
          <w:color w:val="666666"/>
        </w:rPr>
        <w:t>Driver</w:t>
      </w:r>
      <w:r>
        <w:rPr>
          <w:color w:val="666666"/>
        </w:rPr>
        <w:t xml:space="preserve"> para que o Windows o reconheça. Cada </w:t>
      </w:r>
      <w:r w:rsidRPr="00896B8E">
        <w:rPr>
          <w:i/>
          <w:color w:val="666666"/>
        </w:rPr>
        <w:t>smartphone</w:t>
      </w:r>
      <w:r>
        <w:rPr>
          <w:color w:val="666666"/>
        </w:rPr>
        <w:t xml:space="preserve"> tem um procedimento diferente, então se o seu computador não reconheceu seu Android, instale o </w:t>
      </w:r>
      <w:r w:rsidRPr="00896B8E">
        <w:rPr>
          <w:i/>
          <w:color w:val="666666"/>
        </w:rPr>
        <w:t>Driver</w:t>
      </w:r>
      <w:r>
        <w:rPr>
          <w:color w:val="666666"/>
        </w:rPr>
        <w:t xml:space="preserve"> apropriado (consulte o fabricante do seu </w:t>
      </w:r>
      <w:r w:rsidRPr="00896B8E">
        <w:rPr>
          <w:i/>
          <w:color w:val="666666"/>
        </w:rPr>
        <w:t>smartphone</w:t>
      </w:r>
      <w:r>
        <w:rPr>
          <w:color w:val="666666"/>
        </w:rPr>
        <w:t xml:space="preserve"> em caso de dúvida).</w:t>
      </w:r>
    </w:p>
    <w:p w14:paraId="0D397110" w14:textId="63734ECE" w:rsidR="00626E67" w:rsidRDefault="00626E67" w:rsidP="00626E67">
      <w:pPr>
        <w:numPr>
          <w:ilvl w:val="0"/>
          <w:numId w:val="37"/>
        </w:numPr>
        <w:ind w:hanging="360"/>
      </w:pPr>
      <w:r>
        <w:t xml:space="preserve">Agora você deve habilitar o modo </w:t>
      </w:r>
      <w:r>
        <w:rPr>
          <w:b/>
        </w:rPr>
        <w:t>Programador (</w:t>
      </w:r>
      <w:r w:rsidRPr="00896B8E">
        <w:rPr>
          <w:b/>
          <w:i/>
        </w:rPr>
        <w:t>Developer</w:t>
      </w:r>
      <w:r>
        <w:rPr>
          <w:b/>
        </w:rPr>
        <w:t>)</w:t>
      </w:r>
      <w:r>
        <w:t xml:space="preserve"> de seu celular. </w:t>
      </w:r>
      <w:r w:rsidR="00CB64D9">
        <w:t xml:space="preserve">Esse </w:t>
      </w:r>
      <w:r>
        <w:t xml:space="preserve">processo varia devido </w:t>
      </w:r>
      <w:r w:rsidR="00CB64D9">
        <w:t xml:space="preserve">à </w:t>
      </w:r>
      <w:r>
        <w:t xml:space="preserve">grande quantidade de dispositivos Android diferentes, então </w:t>
      </w:r>
      <w:r w:rsidR="00CB64D9">
        <w:t xml:space="preserve">ele será exemplificado </w:t>
      </w:r>
      <w:r>
        <w:t xml:space="preserve">utilizando um </w:t>
      </w:r>
      <w:r w:rsidRPr="00896B8E">
        <w:rPr>
          <w:i/>
        </w:rPr>
        <w:t>device</w:t>
      </w:r>
      <w:r>
        <w:t xml:space="preserve"> que possui uma versão “pura” do Android.</w:t>
      </w:r>
    </w:p>
    <w:p w14:paraId="7E61DC8F" w14:textId="77777777" w:rsidR="008636E6" w:rsidRDefault="00626E67" w:rsidP="00051E0E">
      <w:pPr>
        <w:keepNext/>
        <w:jc w:val="center"/>
      </w:pPr>
      <w:r>
        <w:rPr>
          <w:noProof/>
        </w:rPr>
        <w:lastRenderedPageBreak/>
        <w:drawing>
          <wp:inline distT="114300" distB="114300" distL="114300" distR="114300" wp14:anchorId="3253C84D" wp14:editId="5337F512">
            <wp:extent cx="5566100" cy="3073400"/>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9" cstate="print"/>
                    <a:srcRect/>
                    <a:stretch>
                      <a:fillRect/>
                    </a:stretch>
                  </pic:blipFill>
                  <pic:spPr>
                    <a:xfrm>
                      <a:off x="0" y="0"/>
                      <a:ext cx="5566100" cy="3073400"/>
                    </a:xfrm>
                    <a:prstGeom prst="rect">
                      <a:avLst/>
                    </a:prstGeom>
                    <a:ln/>
                  </pic:spPr>
                </pic:pic>
              </a:graphicData>
            </a:graphic>
          </wp:inline>
        </w:drawing>
      </w:r>
    </w:p>
    <w:p w14:paraId="687FB2BE" w14:textId="1ED51E15" w:rsidR="008636E6" w:rsidRDefault="008636E6" w:rsidP="00051E0E">
      <w:pPr>
        <w:pStyle w:val="Legenda"/>
        <w:jc w:val="center"/>
      </w:pPr>
      <w:r>
        <w:t xml:space="preserve">Figura </w:t>
      </w:r>
      <w:fldSimple w:instr=" SEQ Figura \* ARABIC ">
        <w:r w:rsidR="00957E37">
          <w:rPr>
            <w:noProof/>
          </w:rPr>
          <w:t>26</w:t>
        </w:r>
      </w:fldSimple>
      <w:r>
        <w:t>: Sequência (A &gt; B &gt; C &gt; D) para ativação do modo programador</w:t>
      </w:r>
    </w:p>
    <w:p w14:paraId="6FB320D1" w14:textId="7801F6B1" w:rsidR="00626E67" w:rsidRDefault="00626E67" w:rsidP="00626E67"/>
    <w:p w14:paraId="45FEDFFF" w14:textId="77777777" w:rsidR="00626E67" w:rsidRDefault="00626E67" w:rsidP="00626E67">
      <w:pPr>
        <w:numPr>
          <w:ilvl w:val="1"/>
          <w:numId w:val="37"/>
        </w:numPr>
        <w:ind w:hanging="360"/>
      </w:pPr>
      <w:r>
        <w:t xml:space="preserve">Em seu </w:t>
      </w:r>
      <w:r w:rsidRPr="00541F14">
        <w:rPr>
          <w:i/>
        </w:rPr>
        <w:t>smartphone</w:t>
      </w:r>
      <w:r>
        <w:t xml:space="preserve"> vá para </w:t>
      </w:r>
      <w:r>
        <w:rPr>
          <w:b/>
        </w:rPr>
        <w:t>Configurações &gt; Sobre o Telefone</w:t>
      </w:r>
      <w:r>
        <w:rPr>
          <w:b/>
          <w:vertAlign w:val="superscript"/>
        </w:rPr>
        <w:t>A</w:t>
      </w:r>
      <w:r>
        <w:t>;</w:t>
      </w:r>
    </w:p>
    <w:p w14:paraId="5DE40D08" w14:textId="2AA1EF45" w:rsidR="00626E67" w:rsidRDefault="00626E67" w:rsidP="00626E67">
      <w:pPr>
        <w:numPr>
          <w:ilvl w:val="1"/>
          <w:numId w:val="37"/>
        </w:numPr>
        <w:ind w:hanging="360"/>
      </w:pPr>
      <w:r>
        <w:t>Na nova tela</w:t>
      </w:r>
      <w:r w:rsidR="00CB64D9">
        <w:t>,</w:t>
      </w:r>
      <w:r>
        <w:t xml:space="preserve"> localize o campo </w:t>
      </w:r>
      <w:r>
        <w:rPr>
          <w:b/>
        </w:rPr>
        <w:t>Número da versão</w:t>
      </w:r>
      <w:r>
        <w:t xml:space="preserve"> e toque nele enfaticamente, até que a mensagem de liberação apareça;</w:t>
      </w:r>
    </w:p>
    <w:p w14:paraId="10D4CC1E" w14:textId="77777777" w:rsidR="00626E67" w:rsidRDefault="00626E67" w:rsidP="00626E67">
      <w:pPr>
        <w:numPr>
          <w:ilvl w:val="1"/>
          <w:numId w:val="37"/>
        </w:numPr>
        <w:ind w:hanging="360"/>
      </w:pPr>
      <w:r>
        <w:t xml:space="preserve">Volte para a tela de </w:t>
      </w:r>
      <w:r>
        <w:rPr>
          <w:b/>
        </w:rPr>
        <w:t>Configurações</w:t>
      </w:r>
      <w:r>
        <w:t xml:space="preserve"> e veja que existe uma nova opção: </w:t>
      </w:r>
      <w:r>
        <w:rPr>
          <w:b/>
        </w:rPr>
        <w:t>Programador.</w:t>
      </w:r>
    </w:p>
    <w:p w14:paraId="4EA75711" w14:textId="2164F54C" w:rsidR="00626E67" w:rsidRDefault="00626E67" w:rsidP="00626E67">
      <w:pPr>
        <w:numPr>
          <w:ilvl w:val="0"/>
          <w:numId w:val="37"/>
        </w:numPr>
        <w:ind w:hanging="360"/>
      </w:pPr>
      <w:r>
        <w:t xml:space="preserve">Em seu </w:t>
      </w:r>
      <w:r w:rsidRPr="00541F14">
        <w:rPr>
          <w:i/>
        </w:rPr>
        <w:t>smartphone</w:t>
      </w:r>
      <w:r w:rsidR="00CB64D9">
        <w:t>,</w:t>
      </w:r>
      <w:r>
        <w:t xml:space="preserve"> vá para </w:t>
      </w:r>
      <w:r>
        <w:rPr>
          <w:b/>
        </w:rPr>
        <w:t>Configurações &gt;Programador</w:t>
      </w:r>
      <w:r>
        <w:rPr>
          <w:b/>
          <w:vertAlign w:val="superscript"/>
        </w:rPr>
        <w:t>C</w:t>
      </w:r>
      <w:r>
        <w:t xml:space="preserve"> e ative o modo </w:t>
      </w:r>
      <w:r>
        <w:rPr>
          <w:b/>
        </w:rPr>
        <w:t>Programador</w:t>
      </w:r>
      <w:r>
        <w:rPr>
          <w:b/>
          <w:vertAlign w:val="superscript"/>
        </w:rPr>
        <w:t>D</w:t>
      </w:r>
      <w:r>
        <w:t>;</w:t>
      </w:r>
    </w:p>
    <w:p w14:paraId="04C3FB8D" w14:textId="03EA0A24" w:rsidR="00626E67" w:rsidRDefault="00CB64D9" w:rsidP="00626E67">
      <w:pPr>
        <w:numPr>
          <w:ilvl w:val="0"/>
          <w:numId w:val="37"/>
        </w:numPr>
        <w:ind w:hanging="360"/>
      </w:pPr>
      <w:r>
        <w:t xml:space="preserve">Nessa </w:t>
      </w:r>
      <w:r w:rsidR="00626E67">
        <w:t>mesma tela</w:t>
      </w:r>
      <w:r>
        <w:t>,</w:t>
      </w:r>
      <w:r w:rsidR="00626E67">
        <w:t xml:space="preserve"> ative a </w:t>
      </w:r>
      <w:r w:rsidR="00626E67">
        <w:rPr>
          <w:b/>
        </w:rPr>
        <w:t>Depuração USB</w:t>
      </w:r>
      <w:r w:rsidR="00626E67">
        <w:rPr>
          <w:b/>
          <w:vertAlign w:val="superscript"/>
        </w:rPr>
        <w:t>E</w:t>
      </w:r>
      <w:r w:rsidR="00626E67">
        <w:t xml:space="preserve"> e permita</w:t>
      </w:r>
      <w:r w:rsidR="00202E46">
        <w:t>-a</w:t>
      </w:r>
      <w:r w:rsidR="00626E67">
        <w:t xml:space="preserve"> quando uma caixa de diálogo aparecer</w:t>
      </w:r>
      <w:r w:rsidR="00626E67">
        <w:rPr>
          <w:b/>
          <w:vertAlign w:val="superscript"/>
        </w:rPr>
        <w:t>F</w:t>
      </w:r>
      <w:r w:rsidR="00626E67">
        <w:t xml:space="preserve">. Clique em </w:t>
      </w:r>
      <w:r w:rsidR="00626E67">
        <w:rPr>
          <w:b/>
        </w:rPr>
        <w:t>OK</w:t>
      </w:r>
      <w:r>
        <w:t>.</w:t>
      </w:r>
    </w:p>
    <w:p w14:paraId="32A8D0C2" w14:textId="77777777" w:rsidR="008636E6" w:rsidRDefault="00626E67" w:rsidP="00051E0E">
      <w:pPr>
        <w:keepNext/>
        <w:jc w:val="center"/>
      </w:pPr>
      <w:r>
        <w:rPr>
          <w:noProof/>
        </w:rPr>
        <w:lastRenderedPageBreak/>
        <w:drawing>
          <wp:inline distT="114300" distB="114300" distL="114300" distR="114300" wp14:anchorId="24C1937D" wp14:editId="3143D969">
            <wp:extent cx="5566100" cy="4648200"/>
            <wp:effectExtent l="0" t="0" r="0" b="0"/>
            <wp:docPr id="6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0" cstate="print"/>
                    <a:srcRect/>
                    <a:stretch>
                      <a:fillRect/>
                    </a:stretch>
                  </pic:blipFill>
                  <pic:spPr>
                    <a:xfrm>
                      <a:off x="0" y="0"/>
                      <a:ext cx="5566100" cy="4648200"/>
                    </a:xfrm>
                    <a:prstGeom prst="rect">
                      <a:avLst/>
                    </a:prstGeom>
                    <a:ln/>
                  </pic:spPr>
                </pic:pic>
              </a:graphicData>
            </a:graphic>
          </wp:inline>
        </w:drawing>
      </w:r>
    </w:p>
    <w:p w14:paraId="2DE9D3E9" w14:textId="70EFDD13" w:rsidR="008636E6" w:rsidRDefault="008636E6" w:rsidP="00051E0E">
      <w:pPr>
        <w:pStyle w:val="Legenda"/>
        <w:jc w:val="center"/>
      </w:pPr>
      <w:r>
        <w:t xml:space="preserve">Figura </w:t>
      </w:r>
      <w:fldSimple w:instr=" SEQ Figura \* ARABIC ">
        <w:r w:rsidR="00957E37">
          <w:rPr>
            <w:noProof/>
          </w:rPr>
          <w:t>27</w:t>
        </w:r>
      </w:fldSimple>
      <w:r>
        <w:t>: Configurando o modo debug</w:t>
      </w:r>
    </w:p>
    <w:p w14:paraId="6D95F190" w14:textId="5B7500B4" w:rsidR="00626E67" w:rsidRDefault="00626E67" w:rsidP="00626E67"/>
    <w:p w14:paraId="2C611AFF" w14:textId="77777777" w:rsidR="00626E67" w:rsidRDefault="00626E67" w:rsidP="00626E67">
      <w:pPr>
        <w:numPr>
          <w:ilvl w:val="0"/>
          <w:numId w:val="37"/>
        </w:numPr>
        <w:ind w:hanging="360"/>
      </w:pPr>
      <w:r>
        <w:t xml:space="preserve">Uma notificação deverá aparecer. Você agora poderá executar o aplicativo no seu </w:t>
      </w:r>
      <w:r w:rsidRPr="00541F14">
        <w:rPr>
          <w:i/>
        </w:rPr>
        <w:t>device</w:t>
      </w:r>
      <w:r>
        <w:t>;</w:t>
      </w:r>
    </w:p>
    <w:p w14:paraId="245581E1" w14:textId="77777777" w:rsidR="00626E67" w:rsidRDefault="00626E67" w:rsidP="00626E67">
      <w:pPr>
        <w:numPr>
          <w:ilvl w:val="0"/>
          <w:numId w:val="37"/>
        </w:numPr>
        <w:ind w:hanging="360"/>
      </w:pPr>
      <w:r>
        <w:t xml:space="preserve">Volte ao projeto HelloWorldApp no Android Studio e clique no botão </w:t>
      </w:r>
      <w:r>
        <w:rPr>
          <w:b/>
        </w:rPr>
        <w:t>Run</w:t>
      </w:r>
      <w:r>
        <w:rPr>
          <w:noProof/>
        </w:rPr>
        <w:drawing>
          <wp:inline distT="114300" distB="114300" distL="114300" distR="114300" wp14:anchorId="12F85110" wp14:editId="5B4A83F7">
            <wp:extent cx="161925" cy="190500"/>
            <wp:effectExtent l="0" t="0" r="0" b="0"/>
            <wp:docPr id="3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1" cstate="print"/>
                    <a:srcRect/>
                    <a:stretch>
                      <a:fillRect/>
                    </a:stretch>
                  </pic:blipFill>
                  <pic:spPr>
                    <a:xfrm>
                      <a:off x="0" y="0"/>
                      <a:ext cx="161925" cy="190500"/>
                    </a:xfrm>
                    <a:prstGeom prst="rect">
                      <a:avLst/>
                    </a:prstGeom>
                    <a:ln/>
                  </pic:spPr>
                </pic:pic>
              </a:graphicData>
            </a:graphic>
          </wp:inline>
        </w:drawing>
      </w:r>
      <w:r>
        <w:t>;</w:t>
      </w:r>
    </w:p>
    <w:p w14:paraId="7F645506" w14:textId="77777777" w:rsidR="00626E67" w:rsidRDefault="00626E67" w:rsidP="00626E67">
      <w:pPr>
        <w:numPr>
          <w:ilvl w:val="0"/>
          <w:numId w:val="37"/>
        </w:numPr>
        <w:ind w:hanging="360"/>
      </w:pPr>
      <w:r>
        <w:t xml:space="preserve">Aguarde seu </w:t>
      </w:r>
      <w:r w:rsidRPr="00541F14">
        <w:rPr>
          <w:i/>
        </w:rPr>
        <w:t>device</w:t>
      </w:r>
      <w:r>
        <w:t xml:space="preserve"> aparecer na lista, selecione-o e clique em </w:t>
      </w:r>
      <w:r>
        <w:rPr>
          <w:b/>
        </w:rPr>
        <w:t>OK</w:t>
      </w:r>
      <w:r>
        <w:t>.</w:t>
      </w:r>
    </w:p>
    <w:p w14:paraId="1B6D2CDB" w14:textId="77777777" w:rsidR="008636E6" w:rsidRDefault="00626E67" w:rsidP="00051E0E">
      <w:pPr>
        <w:keepNext/>
        <w:jc w:val="center"/>
      </w:pPr>
      <w:r>
        <w:rPr>
          <w:noProof/>
        </w:rPr>
        <w:lastRenderedPageBreak/>
        <w:drawing>
          <wp:inline distT="114300" distB="114300" distL="114300" distR="114300" wp14:anchorId="54B57A90" wp14:editId="512BCC5D">
            <wp:extent cx="5566100" cy="4229100"/>
            <wp:effectExtent l="0" t="0" r="0" b="0"/>
            <wp:docPr id="67"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52" cstate="print"/>
                    <a:srcRect/>
                    <a:stretch>
                      <a:fillRect/>
                    </a:stretch>
                  </pic:blipFill>
                  <pic:spPr>
                    <a:xfrm>
                      <a:off x="0" y="0"/>
                      <a:ext cx="5566100" cy="4229100"/>
                    </a:xfrm>
                    <a:prstGeom prst="rect">
                      <a:avLst/>
                    </a:prstGeom>
                    <a:ln/>
                  </pic:spPr>
                </pic:pic>
              </a:graphicData>
            </a:graphic>
          </wp:inline>
        </w:drawing>
      </w:r>
    </w:p>
    <w:p w14:paraId="465E9FD4" w14:textId="3D010CC0" w:rsidR="008636E6" w:rsidRDefault="008636E6" w:rsidP="00051E0E">
      <w:pPr>
        <w:pStyle w:val="Legenda"/>
        <w:jc w:val="center"/>
      </w:pPr>
      <w:r>
        <w:t xml:space="preserve">Figura </w:t>
      </w:r>
      <w:fldSimple w:instr=" SEQ Figura \* ARABIC ">
        <w:r w:rsidR="00957E37">
          <w:rPr>
            <w:noProof/>
          </w:rPr>
          <w:t>28</w:t>
        </w:r>
      </w:fldSimple>
      <w:r>
        <w:t>: Tela do ADB mostrando o seu smartphone conectado</w:t>
      </w:r>
    </w:p>
    <w:p w14:paraId="471EC18A" w14:textId="5FAD6E4B" w:rsidR="00626E67" w:rsidRDefault="00626E67" w:rsidP="00626E67">
      <w:pPr>
        <w:jc w:val="center"/>
      </w:pPr>
    </w:p>
    <w:p w14:paraId="01F39671" w14:textId="4493AEA4" w:rsidR="00626E67" w:rsidRDefault="00626E67" w:rsidP="00626E67">
      <w:r>
        <w:t xml:space="preserve">Veja! </w:t>
      </w:r>
      <w:r w:rsidR="00CB64D9">
        <w:t xml:space="preserve">O seu </w:t>
      </w:r>
      <w:r>
        <w:t xml:space="preserve">primeiro </w:t>
      </w:r>
      <w:r w:rsidRPr="00541F14">
        <w:rPr>
          <w:i/>
        </w:rPr>
        <w:t>App</w:t>
      </w:r>
      <w:r>
        <w:t xml:space="preserve"> está pronto! Emocionante, não é? </w:t>
      </w:r>
    </w:p>
    <w:p w14:paraId="3C327C98" w14:textId="77777777" w:rsidR="008636E6" w:rsidRDefault="00626E67" w:rsidP="00051E0E">
      <w:pPr>
        <w:keepNext/>
        <w:jc w:val="center"/>
      </w:pPr>
      <w:r>
        <w:rPr>
          <w:noProof/>
        </w:rPr>
        <w:lastRenderedPageBreak/>
        <w:drawing>
          <wp:inline distT="114300" distB="114300" distL="114300" distR="114300" wp14:anchorId="184BF4C3" wp14:editId="34F9A2AD">
            <wp:extent cx="3184846" cy="5586413"/>
            <wp:effectExtent l="0" t="0" r="0" b="0"/>
            <wp:docPr id="3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53" cstate="print"/>
                    <a:srcRect/>
                    <a:stretch>
                      <a:fillRect/>
                    </a:stretch>
                  </pic:blipFill>
                  <pic:spPr>
                    <a:xfrm>
                      <a:off x="0" y="0"/>
                      <a:ext cx="3184846" cy="5586413"/>
                    </a:xfrm>
                    <a:prstGeom prst="rect">
                      <a:avLst/>
                    </a:prstGeom>
                    <a:ln/>
                  </pic:spPr>
                </pic:pic>
              </a:graphicData>
            </a:graphic>
          </wp:inline>
        </w:drawing>
      </w:r>
    </w:p>
    <w:p w14:paraId="77E2B5F9" w14:textId="6C52FC7C" w:rsidR="008636E6" w:rsidRDefault="008636E6" w:rsidP="00051E0E">
      <w:pPr>
        <w:pStyle w:val="Legenda"/>
        <w:jc w:val="center"/>
      </w:pPr>
      <w:r>
        <w:t xml:space="preserve">Figura </w:t>
      </w:r>
      <w:fldSimple w:instr=" SEQ Figura \* ARABIC ">
        <w:r w:rsidR="00957E37">
          <w:rPr>
            <w:noProof/>
          </w:rPr>
          <w:t>29</w:t>
        </w:r>
      </w:fldSimple>
      <w:r>
        <w:t>: App HelloWorld sendo executado</w:t>
      </w:r>
    </w:p>
    <w:p w14:paraId="78DF0F37" w14:textId="5DB67850" w:rsidR="00626E67" w:rsidRDefault="00626E67" w:rsidP="00626E67">
      <w:pPr>
        <w:jc w:val="center"/>
      </w:pPr>
    </w:p>
    <w:p w14:paraId="2057AA98" w14:textId="77777777" w:rsidR="00626E67" w:rsidRDefault="00626E67" w:rsidP="00626E67">
      <w:pPr>
        <w:pStyle w:val="Ttulo1"/>
        <w:numPr>
          <w:ilvl w:val="1"/>
          <w:numId w:val="25"/>
        </w:numPr>
        <w:ind w:left="828" w:hanging="360"/>
      </w:pPr>
      <w:bookmarkStart w:id="30" w:name="_c0wwunrd8jhb" w:colFirst="0" w:colLast="0"/>
      <w:bookmarkEnd w:id="30"/>
      <w:r>
        <w:t>Interface do Android Studio</w:t>
      </w:r>
    </w:p>
    <w:p w14:paraId="5E384C21" w14:textId="77777777" w:rsidR="00626E67" w:rsidRDefault="00626E67" w:rsidP="00626E67">
      <w:r>
        <w:t>O Android Studio sem dúvidas é a melhor IDE para desenvolvimento de aplicativos em Android, que agora, em sua versão 2.1, está melhor ainda. Porém nem tudo são flores.</w:t>
      </w:r>
    </w:p>
    <w:p w14:paraId="30CD6FB2" w14:textId="0E54A7B4" w:rsidR="00626E67" w:rsidRDefault="004A6726" w:rsidP="00626E67">
      <w:r>
        <w:t xml:space="preserve">Essa </w:t>
      </w:r>
      <w:r w:rsidR="00626E67">
        <w:t>IDE possui tudo que você precisa, coisas que você precisará algumas vezes e outra</w:t>
      </w:r>
      <w:r w:rsidR="00626E67">
        <w:rPr>
          <w:color w:val="FF0000"/>
        </w:rPr>
        <w:t>s</w:t>
      </w:r>
      <w:r w:rsidR="00626E67">
        <w:t xml:space="preserve"> que </w:t>
      </w:r>
      <w:r w:rsidR="00CB64D9">
        <w:t xml:space="preserve">quase nunca </w:t>
      </w:r>
      <w:r w:rsidR="00626E67">
        <w:t>precisará</w:t>
      </w:r>
      <w:r w:rsidR="00CB64D9">
        <w:t>.</w:t>
      </w:r>
      <w:r w:rsidR="00626E67">
        <w:t xml:space="preserve"> </w:t>
      </w:r>
      <w:r w:rsidR="00CB64D9">
        <w:t xml:space="preserve">Isso </w:t>
      </w:r>
      <w:r w:rsidR="00626E67">
        <w:t>acaba atrapalhando</w:t>
      </w:r>
      <w:r w:rsidR="00CB64D9">
        <w:t xml:space="preserve"> os</w:t>
      </w:r>
      <w:r w:rsidR="00626E67">
        <w:t xml:space="preserve"> iniciantes na plataforma, pois são muitas informações em uma tela só. Pensando nisso, </w:t>
      </w:r>
      <w:r w:rsidR="00CB64D9">
        <w:t xml:space="preserve">foi preparado </w:t>
      </w:r>
      <w:r w:rsidR="00626E67">
        <w:t xml:space="preserve">um </w:t>
      </w:r>
      <w:r w:rsidR="00626E67" w:rsidRPr="00541F14">
        <w:rPr>
          <w:i/>
        </w:rPr>
        <w:t>tour</w:t>
      </w:r>
      <w:r w:rsidR="00626E67">
        <w:t xml:space="preserve"> básico pela interface do Android Studio. Vamos lá!</w:t>
      </w:r>
    </w:p>
    <w:p w14:paraId="441C990D" w14:textId="77777777" w:rsidR="008636E6" w:rsidRDefault="00626E67" w:rsidP="00051E0E">
      <w:pPr>
        <w:keepNext/>
        <w:jc w:val="center"/>
      </w:pPr>
      <w:r>
        <w:rPr>
          <w:noProof/>
        </w:rPr>
        <w:lastRenderedPageBreak/>
        <w:drawing>
          <wp:inline distT="114300" distB="114300" distL="114300" distR="114300" wp14:anchorId="67E28569" wp14:editId="782500AE">
            <wp:extent cx="5566100" cy="3327400"/>
            <wp:effectExtent l="0" t="0" r="0" b="0"/>
            <wp:docPr id="4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4" cstate="print"/>
                    <a:srcRect/>
                    <a:stretch>
                      <a:fillRect/>
                    </a:stretch>
                  </pic:blipFill>
                  <pic:spPr>
                    <a:xfrm>
                      <a:off x="0" y="0"/>
                      <a:ext cx="5566100" cy="3327400"/>
                    </a:xfrm>
                    <a:prstGeom prst="rect">
                      <a:avLst/>
                    </a:prstGeom>
                    <a:ln/>
                  </pic:spPr>
                </pic:pic>
              </a:graphicData>
            </a:graphic>
          </wp:inline>
        </w:drawing>
      </w:r>
    </w:p>
    <w:p w14:paraId="18286370" w14:textId="46AD1FFA" w:rsidR="008636E6" w:rsidRDefault="008636E6" w:rsidP="00051E0E">
      <w:pPr>
        <w:pStyle w:val="Legenda"/>
        <w:jc w:val="center"/>
      </w:pPr>
      <w:r>
        <w:t xml:space="preserve">Figura </w:t>
      </w:r>
      <w:fldSimple w:instr=" SEQ Figura \* ARABIC ">
        <w:r w:rsidR="00957E37">
          <w:rPr>
            <w:noProof/>
          </w:rPr>
          <w:t>30</w:t>
        </w:r>
      </w:fldSimple>
      <w:r>
        <w:t>: Visão geral do Android Studio</w:t>
      </w:r>
    </w:p>
    <w:p w14:paraId="5442D41B" w14:textId="5C8DB9C5" w:rsidR="00626E67" w:rsidRDefault="00626E67" w:rsidP="00626E67"/>
    <w:p w14:paraId="22D004D9" w14:textId="77777777" w:rsidR="00626E67" w:rsidRDefault="00626E67" w:rsidP="00626E67">
      <w:pPr>
        <w:jc w:val="center"/>
      </w:pPr>
    </w:p>
    <w:p w14:paraId="2156C809" w14:textId="12858D3E" w:rsidR="00626E67" w:rsidRDefault="00626E67" w:rsidP="00626E67">
      <w:pPr>
        <w:numPr>
          <w:ilvl w:val="0"/>
          <w:numId w:val="34"/>
        </w:numPr>
        <w:ind w:hanging="360"/>
        <w:contextualSpacing/>
        <w:rPr>
          <w:b/>
        </w:rPr>
      </w:pPr>
      <w:r>
        <w:rPr>
          <w:b/>
        </w:rPr>
        <w:t xml:space="preserve">Geral: </w:t>
      </w:r>
      <w:r w:rsidR="00CB64D9">
        <w:t xml:space="preserve">a </w:t>
      </w:r>
      <w:r>
        <w:t>interface é dividida em seções que serão mencionadas a</w:t>
      </w:r>
      <w:r w:rsidR="00CB64D9">
        <w:t xml:space="preserve"> seguir</w:t>
      </w:r>
      <w:r>
        <w:t xml:space="preserve">. Todas </w:t>
      </w:r>
      <w:r w:rsidR="00CB64D9">
        <w:t xml:space="preserve">essas </w:t>
      </w:r>
      <w:r>
        <w:t>seções são redimensionáveis e também possuem o botão esconder para que o uso do Android Studio seja confortável em qualquer tamanho de tela;</w:t>
      </w:r>
    </w:p>
    <w:p w14:paraId="1944B486" w14:textId="4855A247" w:rsidR="00626E67" w:rsidRDefault="00626E67" w:rsidP="00626E67">
      <w:pPr>
        <w:numPr>
          <w:ilvl w:val="0"/>
          <w:numId w:val="34"/>
        </w:numPr>
        <w:ind w:hanging="360"/>
        <w:contextualSpacing/>
        <w:rPr>
          <w:b/>
        </w:rPr>
      </w:pPr>
      <w:r>
        <w:rPr>
          <w:b/>
        </w:rPr>
        <w:t xml:space="preserve">Estrutura do projeto: </w:t>
      </w:r>
      <w:r w:rsidR="00CB64D9">
        <w:t xml:space="preserve">nesta </w:t>
      </w:r>
      <w:r>
        <w:t xml:space="preserve">seção estão listados todos os arquivos contidos nos projetos, sejam eles criados pelo Android Studio automaticamente ou por </w:t>
      </w:r>
      <w:r w:rsidR="00CB64D9">
        <w:t>você</w:t>
      </w:r>
      <w:r>
        <w:t xml:space="preserve">. </w:t>
      </w:r>
      <w:r w:rsidR="00CB64D9">
        <w:t xml:space="preserve">Essa </w:t>
      </w:r>
      <w:r>
        <w:t>estrutura é apresentada em forma de árvore de diretório e será bastante utilizada no decorrer do curso.</w:t>
      </w:r>
    </w:p>
    <w:p w14:paraId="5C6985EA" w14:textId="77777777" w:rsidR="002810C8" w:rsidRDefault="00626E67" w:rsidP="00051E0E">
      <w:pPr>
        <w:keepNext/>
        <w:jc w:val="center"/>
      </w:pPr>
      <w:r>
        <w:rPr>
          <w:noProof/>
        </w:rPr>
        <w:lastRenderedPageBreak/>
        <w:drawing>
          <wp:inline distT="114300" distB="114300" distL="114300" distR="114300" wp14:anchorId="3E9816DC" wp14:editId="6BB1D54E">
            <wp:extent cx="3438525" cy="6343650"/>
            <wp:effectExtent l="0" t="0" r="0" b="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5" cstate="print"/>
                    <a:srcRect/>
                    <a:stretch>
                      <a:fillRect/>
                    </a:stretch>
                  </pic:blipFill>
                  <pic:spPr>
                    <a:xfrm>
                      <a:off x="0" y="0"/>
                      <a:ext cx="3438525" cy="6343650"/>
                    </a:xfrm>
                    <a:prstGeom prst="rect">
                      <a:avLst/>
                    </a:prstGeom>
                    <a:ln/>
                  </pic:spPr>
                </pic:pic>
              </a:graphicData>
            </a:graphic>
          </wp:inline>
        </w:drawing>
      </w:r>
    </w:p>
    <w:p w14:paraId="57434164" w14:textId="7AB08844" w:rsidR="002810C8" w:rsidRDefault="002810C8" w:rsidP="00051E0E">
      <w:pPr>
        <w:pStyle w:val="Legenda"/>
        <w:jc w:val="center"/>
      </w:pPr>
      <w:r>
        <w:t xml:space="preserve">Figura </w:t>
      </w:r>
      <w:fldSimple w:instr=" SEQ Figura \* ARABIC ">
        <w:r w:rsidR="00957E37">
          <w:rPr>
            <w:noProof/>
          </w:rPr>
          <w:t>31</w:t>
        </w:r>
      </w:fldSimple>
      <w:r>
        <w:t>: Estrutura do projeto</w:t>
      </w:r>
    </w:p>
    <w:p w14:paraId="7BCE3571" w14:textId="16EB5005" w:rsidR="00626E67" w:rsidRDefault="00626E67" w:rsidP="00626E67">
      <w:pPr>
        <w:jc w:val="center"/>
      </w:pPr>
    </w:p>
    <w:p w14:paraId="30E53C2B" w14:textId="36C5495F" w:rsidR="00626E67" w:rsidRDefault="00626E67" w:rsidP="00626E67">
      <w:pPr>
        <w:numPr>
          <w:ilvl w:val="0"/>
          <w:numId w:val="34"/>
        </w:numPr>
        <w:ind w:hanging="360"/>
        <w:contextualSpacing/>
        <w:rPr>
          <w:b/>
        </w:rPr>
      </w:pPr>
      <w:r>
        <w:rPr>
          <w:b/>
        </w:rPr>
        <w:t xml:space="preserve">Android Monitor: </w:t>
      </w:r>
      <w:r w:rsidR="00CB64D9">
        <w:t xml:space="preserve">aqui </w:t>
      </w:r>
      <w:r w:rsidR="004A6726">
        <w:t xml:space="preserve">ficam </w:t>
      </w:r>
      <w:r>
        <w:t xml:space="preserve">todas as informações do que acontece </w:t>
      </w:r>
      <w:r w:rsidR="00CB64D9">
        <w:t>internamente</w:t>
      </w:r>
      <w:r>
        <w:t xml:space="preserve"> quando o </w:t>
      </w:r>
      <w:r w:rsidRPr="000742BC">
        <w:rPr>
          <w:i/>
        </w:rPr>
        <w:t>app</w:t>
      </w:r>
      <w:r>
        <w:t xml:space="preserve"> está sendo executado. Coleta de erros, </w:t>
      </w:r>
      <w:r w:rsidRPr="000742BC">
        <w:rPr>
          <w:i/>
        </w:rPr>
        <w:t>debug</w:t>
      </w:r>
      <w:r>
        <w:t xml:space="preserve"> (que </w:t>
      </w:r>
      <w:r w:rsidR="00CB64D9">
        <w:t xml:space="preserve">será abordado </w:t>
      </w:r>
      <w:r>
        <w:t xml:space="preserve">na aula seguinte), </w:t>
      </w:r>
      <w:r w:rsidRPr="000742BC">
        <w:rPr>
          <w:i/>
        </w:rPr>
        <w:t>logs</w:t>
      </w:r>
      <w:r>
        <w:t xml:space="preserve"> e mensagens são apresentados nesta seção.</w:t>
      </w:r>
    </w:p>
    <w:p w14:paraId="52CB38AE" w14:textId="77777777" w:rsidR="002810C8" w:rsidRDefault="00626E67" w:rsidP="00051E0E">
      <w:pPr>
        <w:keepNext/>
        <w:jc w:val="center"/>
      </w:pPr>
      <w:r>
        <w:rPr>
          <w:noProof/>
        </w:rPr>
        <w:lastRenderedPageBreak/>
        <w:drawing>
          <wp:inline distT="114300" distB="114300" distL="114300" distR="114300" wp14:anchorId="2050F3F2" wp14:editId="5CAB3FE3">
            <wp:extent cx="5566100" cy="1104900"/>
            <wp:effectExtent l="0" t="0" r="0" b="0"/>
            <wp:docPr id="54"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6" cstate="print"/>
                    <a:srcRect/>
                    <a:stretch>
                      <a:fillRect/>
                    </a:stretch>
                  </pic:blipFill>
                  <pic:spPr>
                    <a:xfrm>
                      <a:off x="0" y="0"/>
                      <a:ext cx="5566100" cy="1104900"/>
                    </a:xfrm>
                    <a:prstGeom prst="rect">
                      <a:avLst/>
                    </a:prstGeom>
                    <a:ln/>
                  </pic:spPr>
                </pic:pic>
              </a:graphicData>
            </a:graphic>
          </wp:inline>
        </w:drawing>
      </w:r>
    </w:p>
    <w:p w14:paraId="594A510A" w14:textId="61689FB9" w:rsidR="002810C8" w:rsidRDefault="002810C8" w:rsidP="00051E0E">
      <w:pPr>
        <w:pStyle w:val="Legenda"/>
        <w:jc w:val="center"/>
      </w:pPr>
      <w:r>
        <w:t xml:space="preserve">Figura </w:t>
      </w:r>
      <w:fldSimple w:instr=" SEQ Figura \* ARABIC ">
        <w:r w:rsidR="00957E37">
          <w:rPr>
            <w:noProof/>
          </w:rPr>
          <w:t>32</w:t>
        </w:r>
      </w:fldSimple>
      <w:r>
        <w:t>: Android Monitor</w:t>
      </w:r>
    </w:p>
    <w:p w14:paraId="65420ADF" w14:textId="341989E0" w:rsidR="00626E67" w:rsidRDefault="00626E67" w:rsidP="00626E67">
      <w:pPr>
        <w:jc w:val="center"/>
      </w:pPr>
    </w:p>
    <w:p w14:paraId="31A7F144" w14:textId="742213BA" w:rsidR="00626E67" w:rsidRDefault="00626E67" w:rsidP="00626E67">
      <w:pPr>
        <w:numPr>
          <w:ilvl w:val="0"/>
          <w:numId w:val="34"/>
        </w:numPr>
        <w:ind w:hanging="360"/>
        <w:contextualSpacing/>
        <w:rPr>
          <w:b/>
        </w:rPr>
      </w:pPr>
      <w:r>
        <w:rPr>
          <w:b/>
        </w:rPr>
        <w:t xml:space="preserve">Paleta: </w:t>
      </w:r>
      <w:r w:rsidR="00CB64D9">
        <w:t xml:space="preserve">quando se tem </w:t>
      </w:r>
      <w:r>
        <w:t xml:space="preserve">selecionado um arquivo .xml, haverá a opção de acessar seu “modo </w:t>
      </w:r>
      <w:r w:rsidRPr="00422D8C">
        <w:rPr>
          <w:i/>
        </w:rPr>
        <w:t>Design</w:t>
      </w:r>
      <w:r>
        <w:t xml:space="preserve">”. O modo </w:t>
      </w:r>
      <w:r w:rsidRPr="00422D8C">
        <w:rPr>
          <w:i/>
        </w:rPr>
        <w:t>Design</w:t>
      </w:r>
      <w:r>
        <w:t xml:space="preserve"> permite que você componha telas apenas clicando e arrastando. Os componentes disponíveis estão na Paleta de </w:t>
      </w:r>
      <w:r w:rsidR="004A6726">
        <w:t>componentes</w:t>
      </w:r>
      <w:r>
        <w:t>, então basta clicar em algum deles e arrastá-lo para a Canvas.</w:t>
      </w:r>
    </w:p>
    <w:p w14:paraId="20CE2165" w14:textId="77777777" w:rsidR="002810C8" w:rsidRDefault="00626E67" w:rsidP="00051E0E">
      <w:pPr>
        <w:keepNext/>
        <w:jc w:val="center"/>
      </w:pPr>
      <w:r>
        <w:rPr>
          <w:noProof/>
        </w:rPr>
        <w:drawing>
          <wp:inline distT="114300" distB="114300" distL="114300" distR="114300" wp14:anchorId="30BED16A" wp14:editId="2374A334">
            <wp:extent cx="1905000" cy="5476875"/>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7" cstate="print"/>
                    <a:srcRect/>
                    <a:stretch>
                      <a:fillRect/>
                    </a:stretch>
                  </pic:blipFill>
                  <pic:spPr>
                    <a:xfrm>
                      <a:off x="0" y="0"/>
                      <a:ext cx="1905000" cy="5476875"/>
                    </a:xfrm>
                    <a:prstGeom prst="rect">
                      <a:avLst/>
                    </a:prstGeom>
                    <a:ln/>
                  </pic:spPr>
                </pic:pic>
              </a:graphicData>
            </a:graphic>
          </wp:inline>
        </w:drawing>
      </w:r>
    </w:p>
    <w:p w14:paraId="1EE3E959" w14:textId="05C46257" w:rsidR="002810C8" w:rsidRDefault="002810C8" w:rsidP="00051E0E">
      <w:pPr>
        <w:pStyle w:val="Legenda"/>
        <w:jc w:val="center"/>
      </w:pPr>
      <w:r>
        <w:t xml:space="preserve">Figura </w:t>
      </w:r>
      <w:fldSimple w:instr=" SEQ Figura \* ARABIC ">
        <w:r w:rsidR="00957E37">
          <w:rPr>
            <w:noProof/>
          </w:rPr>
          <w:t>33</w:t>
        </w:r>
      </w:fldSimple>
      <w:r>
        <w:t>: Paleta</w:t>
      </w:r>
    </w:p>
    <w:p w14:paraId="12DF98E5" w14:textId="74DB6C14" w:rsidR="00626E67" w:rsidRDefault="00626E67" w:rsidP="00626E67">
      <w:pPr>
        <w:jc w:val="center"/>
      </w:pPr>
    </w:p>
    <w:p w14:paraId="26F93ED8" w14:textId="00E03C4A" w:rsidR="00626E67" w:rsidRDefault="00626E67" w:rsidP="00626E67">
      <w:pPr>
        <w:numPr>
          <w:ilvl w:val="0"/>
          <w:numId w:val="34"/>
        </w:numPr>
        <w:ind w:hanging="360"/>
        <w:contextualSpacing/>
        <w:rPr>
          <w:b/>
        </w:rPr>
      </w:pPr>
      <w:r>
        <w:rPr>
          <w:b/>
        </w:rPr>
        <w:lastRenderedPageBreak/>
        <w:t xml:space="preserve">Canvas: </w:t>
      </w:r>
      <w:r w:rsidR="00961543">
        <w:rPr>
          <w:color w:val="FF0000"/>
        </w:rPr>
        <w:t>é</w:t>
      </w:r>
      <w:r w:rsidR="00961543" w:rsidRPr="00F84216">
        <w:rPr>
          <w:color w:val="FF0000"/>
        </w:rPr>
        <w:t xml:space="preserve"> </w:t>
      </w:r>
      <w:r w:rsidRPr="00F84216">
        <w:rPr>
          <w:color w:val="FF0000"/>
        </w:rPr>
        <w:t>o painel</w:t>
      </w:r>
      <w:r>
        <w:t xml:space="preserve"> para sua obra de arte. Quando em modo </w:t>
      </w:r>
      <w:r w:rsidRPr="002C7262">
        <w:rPr>
          <w:i/>
        </w:rPr>
        <w:t>Design</w:t>
      </w:r>
      <w:r>
        <w:t xml:space="preserve">, a seção Canvas aparece e você pode posicionar e redimensionar os componentes da paleta colocados aqui. Quando </w:t>
      </w:r>
      <w:r w:rsidR="00961543">
        <w:t xml:space="preserve">colocar </w:t>
      </w:r>
      <w:r>
        <w:t xml:space="preserve">os componentes no Canvas, além </w:t>
      </w:r>
      <w:r>
        <w:rPr>
          <w:color w:val="FF0000"/>
        </w:rPr>
        <w:t xml:space="preserve">de </w:t>
      </w:r>
      <w:r>
        <w:t xml:space="preserve">ter uma previsão de como a tela realmente ficará, </w:t>
      </w:r>
      <w:r w:rsidR="00961543">
        <w:t xml:space="preserve">pode-se </w:t>
      </w:r>
      <w:r>
        <w:t xml:space="preserve">ver também a estrutura hierárquica que </w:t>
      </w:r>
      <w:r w:rsidR="00961543">
        <w:t xml:space="preserve">esses </w:t>
      </w:r>
      <w:r>
        <w:t xml:space="preserve">componentes estão assumindo </w:t>
      </w:r>
      <w:r w:rsidR="00961543">
        <w:t xml:space="preserve">por meio </w:t>
      </w:r>
      <w:r>
        <w:t xml:space="preserve">da </w:t>
      </w:r>
      <w:r w:rsidRPr="002C7262">
        <w:rPr>
          <w:b/>
          <w:i/>
        </w:rPr>
        <w:t>Component Tree</w:t>
      </w:r>
      <w:r>
        <w:rPr>
          <w:b/>
        </w:rPr>
        <w:t xml:space="preserve"> </w:t>
      </w:r>
      <w:r>
        <w:t>(árvore de componentes).</w:t>
      </w:r>
    </w:p>
    <w:p w14:paraId="24E9C26C" w14:textId="77777777" w:rsidR="002810C8" w:rsidRDefault="00626E67" w:rsidP="00051E0E">
      <w:pPr>
        <w:keepNext/>
        <w:jc w:val="center"/>
      </w:pPr>
      <w:r>
        <w:rPr>
          <w:noProof/>
        </w:rPr>
        <w:drawing>
          <wp:inline distT="114300" distB="114300" distL="114300" distR="114300" wp14:anchorId="4CA5D79C" wp14:editId="114D4DB9">
            <wp:extent cx="4267200" cy="5476875"/>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cstate="print"/>
                    <a:srcRect/>
                    <a:stretch>
                      <a:fillRect/>
                    </a:stretch>
                  </pic:blipFill>
                  <pic:spPr>
                    <a:xfrm>
                      <a:off x="0" y="0"/>
                      <a:ext cx="4267200" cy="5476875"/>
                    </a:xfrm>
                    <a:prstGeom prst="rect">
                      <a:avLst/>
                    </a:prstGeom>
                    <a:ln/>
                  </pic:spPr>
                </pic:pic>
              </a:graphicData>
            </a:graphic>
          </wp:inline>
        </w:drawing>
      </w:r>
    </w:p>
    <w:p w14:paraId="36D46E8B" w14:textId="6F03AB16" w:rsidR="002810C8" w:rsidRDefault="002810C8" w:rsidP="00051E0E">
      <w:pPr>
        <w:pStyle w:val="Legenda"/>
        <w:jc w:val="center"/>
      </w:pPr>
      <w:r>
        <w:t xml:space="preserve">Figura </w:t>
      </w:r>
      <w:fldSimple w:instr=" SEQ Figura \* ARABIC ">
        <w:r w:rsidR="00957E37">
          <w:rPr>
            <w:noProof/>
          </w:rPr>
          <w:t>34</w:t>
        </w:r>
      </w:fldSimple>
      <w:r>
        <w:t>: Canvas</w:t>
      </w:r>
    </w:p>
    <w:p w14:paraId="42EC9A0B" w14:textId="351FED92" w:rsidR="00626E67" w:rsidRDefault="00626E67" w:rsidP="002810C8">
      <w:pPr>
        <w:jc w:val="center"/>
      </w:pPr>
    </w:p>
    <w:p w14:paraId="09DE6CF8" w14:textId="78335A54" w:rsidR="00626E67" w:rsidRDefault="00626E67" w:rsidP="00626E67">
      <w:pPr>
        <w:numPr>
          <w:ilvl w:val="0"/>
          <w:numId w:val="34"/>
        </w:numPr>
        <w:ind w:hanging="360"/>
        <w:contextualSpacing/>
        <w:rPr>
          <w:b/>
        </w:rPr>
      </w:pPr>
      <w:r>
        <w:rPr>
          <w:b/>
        </w:rPr>
        <w:t xml:space="preserve">Árvore de componentes: </w:t>
      </w:r>
      <w:r w:rsidR="00E964FB">
        <w:t xml:space="preserve">nesta </w:t>
      </w:r>
      <w:r>
        <w:t xml:space="preserve">seção </w:t>
      </w:r>
      <w:r w:rsidR="00E964FB">
        <w:t xml:space="preserve">é possível </w:t>
      </w:r>
      <w:r>
        <w:t>ver a organização hierárquica dos componentes no Canvas;</w:t>
      </w:r>
    </w:p>
    <w:p w14:paraId="350718D2" w14:textId="7C64E622" w:rsidR="00626E67" w:rsidRDefault="00626E67" w:rsidP="00626E67">
      <w:pPr>
        <w:numPr>
          <w:ilvl w:val="0"/>
          <w:numId w:val="34"/>
        </w:numPr>
        <w:ind w:hanging="360"/>
        <w:contextualSpacing/>
        <w:rPr>
          <w:b/>
        </w:rPr>
      </w:pPr>
      <w:r>
        <w:rPr>
          <w:b/>
        </w:rPr>
        <w:t xml:space="preserve">Propriedades: </w:t>
      </w:r>
      <w:r w:rsidR="00E964FB">
        <w:t xml:space="preserve">quando se clica </w:t>
      </w:r>
      <w:r>
        <w:t>em um destes componentes no Canvas</w:t>
      </w:r>
      <w:r w:rsidR="00E964FB">
        <w:t>,</w:t>
      </w:r>
      <w:r>
        <w:t xml:space="preserve"> </w:t>
      </w:r>
      <w:r w:rsidR="00E964FB">
        <w:t xml:space="preserve">pode-se </w:t>
      </w:r>
      <w:r>
        <w:t xml:space="preserve">então alterar suas propriedades </w:t>
      </w:r>
      <w:r w:rsidR="00E964FB">
        <w:t xml:space="preserve">por meio </w:t>
      </w:r>
      <w:r>
        <w:t xml:space="preserve">da seção </w:t>
      </w:r>
      <w:r w:rsidRPr="002C7262">
        <w:rPr>
          <w:b/>
          <w:i/>
        </w:rPr>
        <w:t>Properties</w:t>
      </w:r>
      <w:r>
        <w:rPr>
          <w:b/>
        </w:rPr>
        <w:t xml:space="preserve">. </w:t>
      </w:r>
      <w:r>
        <w:t>Basta clicar no elemento, localizar a propriedade na seção e alterá-la</w:t>
      </w:r>
      <w:r w:rsidR="004A6726">
        <w:t>.</w:t>
      </w:r>
    </w:p>
    <w:p w14:paraId="3F397626" w14:textId="77777777" w:rsidR="002866BD" w:rsidRDefault="00626E67" w:rsidP="00051E0E">
      <w:pPr>
        <w:keepNext/>
        <w:jc w:val="center"/>
      </w:pPr>
      <w:r>
        <w:rPr>
          <w:noProof/>
        </w:rPr>
        <w:lastRenderedPageBreak/>
        <w:drawing>
          <wp:inline distT="114300" distB="114300" distL="114300" distR="114300" wp14:anchorId="5DAB61B6" wp14:editId="12D0631A">
            <wp:extent cx="3333750" cy="3257550"/>
            <wp:effectExtent l="0" t="0" r="0" b="0"/>
            <wp:docPr id="60"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9" cstate="print"/>
                    <a:srcRect/>
                    <a:stretch>
                      <a:fillRect/>
                    </a:stretch>
                  </pic:blipFill>
                  <pic:spPr>
                    <a:xfrm>
                      <a:off x="0" y="0"/>
                      <a:ext cx="3333750" cy="3257550"/>
                    </a:xfrm>
                    <a:prstGeom prst="rect">
                      <a:avLst/>
                    </a:prstGeom>
                    <a:ln/>
                  </pic:spPr>
                </pic:pic>
              </a:graphicData>
            </a:graphic>
          </wp:inline>
        </w:drawing>
      </w:r>
    </w:p>
    <w:p w14:paraId="1A765EC8" w14:textId="7AC75B02" w:rsidR="002866BD" w:rsidRDefault="002866BD" w:rsidP="00051E0E">
      <w:pPr>
        <w:pStyle w:val="Legenda"/>
        <w:jc w:val="center"/>
      </w:pPr>
      <w:r>
        <w:t xml:space="preserve">Figura </w:t>
      </w:r>
      <w:fldSimple w:instr=" SEQ Figura \* ARABIC ">
        <w:r w:rsidR="00957E37">
          <w:rPr>
            <w:noProof/>
          </w:rPr>
          <w:t>35</w:t>
        </w:r>
      </w:fldSimple>
      <w:r>
        <w:t>: Propriedades</w:t>
      </w:r>
    </w:p>
    <w:p w14:paraId="6C500900" w14:textId="2E2AE900" w:rsidR="00626E67" w:rsidRDefault="00626E67" w:rsidP="00626E67">
      <w:pPr>
        <w:jc w:val="center"/>
      </w:pPr>
    </w:p>
    <w:p w14:paraId="55764799" w14:textId="73D1E33B" w:rsidR="00626E67" w:rsidRDefault="00626E67" w:rsidP="00626E67">
      <w:pPr>
        <w:numPr>
          <w:ilvl w:val="0"/>
          <w:numId w:val="34"/>
        </w:numPr>
        <w:ind w:hanging="360"/>
        <w:contextualSpacing/>
        <w:rPr>
          <w:b/>
        </w:rPr>
      </w:pPr>
      <w:r>
        <w:rPr>
          <w:b/>
        </w:rPr>
        <w:t xml:space="preserve">Modos: </w:t>
      </w:r>
      <w:r w:rsidR="00E964FB">
        <w:t xml:space="preserve">além </w:t>
      </w:r>
      <w:r>
        <w:t xml:space="preserve">de ter o modo </w:t>
      </w:r>
      <w:r w:rsidRPr="00207C2C">
        <w:rPr>
          <w:i/>
        </w:rPr>
        <w:t>Design</w:t>
      </w:r>
      <w:r>
        <w:t xml:space="preserve">, também </w:t>
      </w:r>
      <w:r w:rsidR="00E964FB">
        <w:t xml:space="preserve">há </w:t>
      </w:r>
      <w:r>
        <w:t xml:space="preserve">o modo texto como alternativa. Na verdade, </w:t>
      </w:r>
      <w:r w:rsidR="00E964FB">
        <w:t xml:space="preserve">pode-se </w:t>
      </w:r>
      <w:r>
        <w:t xml:space="preserve">pensar que o modo </w:t>
      </w:r>
      <w:r w:rsidRPr="00207C2C">
        <w:rPr>
          <w:i/>
        </w:rPr>
        <w:t>Design</w:t>
      </w:r>
      <w:r>
        <w:t xml:space="preserve"> é tudo de bom, mas quase nunca satisfará </w:t>
      </w:r>
      <w:r w:rsidR="00E964FB">
        <w:t xml:space="preserve">suas </w:t>
      </w:r>
      <w:r>
        <w:t xml:space="preserve">necessidades de </w:t>
      </w:r>
      <w:r w:rsidRPr="00207C2C">
        <w:rPr>
          <w:i/>
        </w:rPr>
        <w:t>layout</w:t>
      </w:r>
      <w:r>
        <w:t xml:space="preserve">. A maioria dos problemas de </w:t>
      </w:r>
      <w:r w:rsidRPr="00207C2C">
        <w:rPr>
          <w:i/>
        </w:rPr>
        <w:t>layout</w:t>
      </w:r>
      <w:r>
        <w:t xml:space="preserve"> </w:t>
      </w:r>
      <w:r w:rsidR="00E964FB">
        <w:t xml:space="preserve">é resolvida </w:t>
      </w:r>
      <w:r>
        <w:t xml:space="preserve">apenas no modo texto. O modo texto é uma versão em código do Canvas e </w:t>
      </w:r>
      <w:r w:rsidR="00E964FB">
        <w:t xml:space="preserve">esse </w:t>
      </w:r>
      <w:r>
        <w:t>código está na linguagem de marcação XML (</w:t>
      </w:r>
      <w:r w:rsidR="00E964FB">
        <w:t xml:space="preserve">você verá </w:t>
      </w:r>
      <w:r>
        <w:t>mais detalhes futuramente).</w:t>
      </w:r>
    </w:p>
    <w:p w14:paraId="35A5A980" w14:textId="64B2897C" w:rsidR="00626E67" w:rsidRDefault="00626E67" w:rsidP="00626E67">
      <w:r>
        <w:t xml:space="preserve">Tendo em vista as grandes seções do Android Studio (AS), </w:t>
      </w:r>
      <w:r w:rsidR="00E964FB">
        <w:t xml:space="preserve">agora você </w:t>
      </w:r>
      <w:r>
        <w:t>localizar</w:t>
      </w:r>
      <w:r w:rsidR="00207C2C">
        <w:t>á</w:t>
      </w:r>
      <w:r>
        <w:t xml:space="preserve"> onde estão </w:t>
      </w:r>
      <w:r w:rsidR="00E964FB">
        <w:t xml:space="preserve">as </w:t>
      </w:r>
      <w:r>
        <w:t>ferramentas básicas da IDE:</w:t>
      </w:r>
    </w:p>
    <w:p w14:paraId="4C195D68" w14:textId="77777777" w:rsidR="002866BD" w:rsidRDefault="00626E67" w:rsidP="00051E0E">
      <w:pPr>
        <w:keepNext/>
        <w:jc w:val="center"/>
      </w:pPr>
      <w:r>
        <w:rPr>
          <w:noProof/>
        </w:rPr>
        <w:drawing>
          <wp:inline distT="114300" distB="114300" distL="114300" distR="114300" wp14:anchorId="5F76AA12" wp14:editId="66675545">
            <wp:extent cx="3514725" cy="419100"/>
            <wp:effectExtent l="0" t="0" r="0" b="0"/>
            <wp:docPr id="3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60" cstate="print"/>
                    <a:srcRect/>
                    <a:stretch>
                      <a:fillRect/>
                    </a:stretch>
                  </pic:blipFill>
                  <pic:spPr>
                    <a:xfrm>
                      <a:off x="0" y="0"/>
                      <a:ext cx="3514725" cy="419100"/>
                    </a:xfrm>
                    <a:prstGeom prst="rect">
                      <a:avLst/>
                    </a:prstGeom>
                    <a:ln/>
                  </pic:spPr>
                </pic:pic>
              </a:graphicData>
            </a:graphic>
          </wp:inline>
        </w:drawing>
      </w:r>
    </w:p>
    <w:p w14:paraId="042149A2" w14:textId="4CFB4AD8" w:rsidR="002866BD" w:rsidRDefault="002866BD" w:rsidP="00051E0E">
      <w:pPr>
        <w:pStyle w:val="Legenda"/>
        <w:jc w:val="center"/>
      </w:pPr>
      <w:r>
        <w:t xml:space="preserve">Figura </w:t>
      </w:r>
      <w:fldSimple w:instr=" SEQ Figura \* ARABIC ">
        <w:r w:rsidR="00957E37">
          <w:rPr>
            <w:noProof/>
          </w:rPr>
          <w:t>36</w:t>
        </w:r>
      </w:fldSimple>
      <w:r>
        <w:t>: Comandos básicos</w:t>
      </w:r>
    </w:p>
    <w:p w14:paraId="2F646313" w14:textId="0B0B506F" w:rsidR="00626E67" w:rsidRDefault="00626E67" w:rsidP="00626E67">
      <w:pPr>
        <w:jc w:val="center"/>
      </w:pPr>
    </w:p>
    <w:p w14:paraId="3939A5FF" w14:textId="305135FC" w:rsidR="00626E67" w:rsidRDefault="00626E67" w:rsidP="00626E67">
      <w:pPr>
        <w:numPr>
          <w:ilvl w:val="0"/>
          <w:numId w:val="14"/>
        </w:numPr>
        <w:ind w:hanging="360"/>
        <w:contextualSpacing/>
        <w:rPr>
          <w:b/>
        </w:rPr>
      </w:pPr>
      <w:r>
        <w:rPr>
          <w:b/>
        </w:rPr>
        <w:t>Executar</w:t>
      </w:r>
      <w:r w:rsidR="00957E37">
        <w:rPr>
          <w:b/>
        </w:rPr>
        <w:t xml:space="preserve"> </w:t>
      </w:r>
      <w:r w:rsidR="00957E37" w:rsidRPr="00957E37">
        <w:rPr>
          <w:b/>
          <w:noProof/>
        </w:rPr>
        <w:drawing>
          <wp:inline distT="0" distB="0" distL="0" distR="0" wp14:anchorId="3EE7F0DE" wp14:editId="6310480B">
            <wp:extent cx="406400" cy="419100"/>
            <wp:effectExtent l="0" t="0" r="0" b="1270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6400" cy="419100"/>
                    </a:xfrm>
                    <a:prstGeom prst="rect">
                      <a:avLst/>
                    </a:prstGeom>
                  </pic:spPr>
                </pic:pic>
              </a:graphicData>
            </a:graphic>
          </wp:inline>
        </w:drawing>
      </w:r>
      <w:r>
        <w:rPr>
          <w:b/>
        </w:rPr>
        <w:t xml:space="preserve">: </w:t>
      </w:r>
      <w:r w:rsidR="00E964FB">
        <w:t xml:space="preserve">botão </w:t>
      </w:r>
      <w:r>
        <w:t>utilizado para executar o projeto;</w:t>
      </w:r>
      <w:r w:rsidR="00957E37">
        <w:t xml:space="preserve"> </w:t>
      </w:r>
      <w:r w:rsidR="00957E37" w:rsidRPr="00957E37">
        <w:rPr>
          <w:b/>
        </w:rPr>
        <w:t xml:space="preserve"> </w:t>
      </w:r>
    </w:p>
    <w:p w14:paraId="73A1F629" w14:textId="2DF78E5B" w:rsidR="00626E67" w:rsidRDefault="00626E67" w:rsidP="00626E67">
      <w:pPr>
        <w:numPr>
          <w:ilvl w:val="0"/>
          <w:numId w:val="14"/>
        </w:numPr>
        <w:ind w:hanging="360"/>
        <w:contextualSpacing/>
        <w:rPr>
          <w:b/>
        </w:rPr>
      </w:pPr>
      <w:r>
        <w:rPr>
          <w:b/>
        </w:rPr>
        <w:t>Depurar</w:t>
      </w:r>
      <w:r w:rsidR="00957E37">
        <w:rPr>
          <w:b/>
        </w:rPr>
        <w:t xml:space="preserve"> </w:t>
      </w:r>
      <w:r w:rsidR="00957E37" w:rsidRPr="00957E37">
        <w:rPr>
          <w:b/>
          <w:noProof/>
        </w:rPr>
        <w:drawing>
          <wp:inline distT="0" distB="0" distL="0" distR="0" wp14:anchorId="7E5DA8D8" wp14:editId="6A2359B5">
            <wp:extent cx="406400" cy="368300"/>
            <wp:effectExtent l="0" t="0" r="0" b="1270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6400" cy="368300"/>
                    </a:xfrm>
                    <a:prstGeom prst="rect">
                      <a:avLst/>
                    </a:prstGeom>
                  </pic:spPr>
                </pic:pic>
              </a:graphicData>
            </a:graphic>
          </wp:inline>
        </w:drawing>
      </w:r>
      <w:r>
        <w:rPr>
          <w:b/>
        </w:rPr>
        <w:t xml:space="preserve">: </w:t>
      </w:r>
      <w:r w:rsidR="00E964FB">
        <w:t xml:space="preserve">este </w:t>
      </w:r>
      <w:r>
        <w:t xml:space="preserve">botão executa o projeto em modo de depuração, </w:t>
      </w:r>
      <w:r w:rsidR="00E964FB">
        <w:t xml:space="preserve">no qual </w:t>
      </w:r>
      <w:r>
        <w:t xml:space="preserve">você pode definir pontos de parada para assistir o comportamento de variáveis durante </w:t>
      </w:r>
      <w:r w:rsidR="00E964FB">
        <w:t xml:space="preserve">essas </w:t>
      </w:r>
      <w:r>
        <w:t>paradas. Debug (depuração)</w:t>
      </w:r>
      <w:r w:rsidR="00E964FB">
        <w:t xml:space="preserve"> será abordado</w:t>
      </w:r>
      <w:r>
        <w:t xml:space="preserve"> na próxima aula;</w:t>
      </w:r>
    </w:p>
    <w:p w14:paraId="276D6A86" w14:textId="2D206D9C" w:rsidR="00626E67" w:rsidRDefault="00626E67" w:rsidP="00626E67">
      <w:pPr>
        <w:numPr>
          <w:ilvl w:val="0"/>
          <w:numId w:val="14"/>
        </w:numPr>
        <w:ind w:hanging="360"/>
        <w:contextualSpacing/>
        <w:rPr>
          <w:b/>
        </w:rPr>
      </w:pPr>
      <w:r>
        <w:rPr>
          <w:b/>
        </w:rPr>
        <w:t>Preferências</w:t>
      </w:r>
      <w:r w:rsidR="00957E37">
        <w:rPr>
          <w:b/>
        </w:rPr>
        <w:t xml:space="preserve"> </w:t>
      </w:r>
      <w:r w:rsidR="00957E37" w:rsidRPr="00957E37">
        <w:rPr>
          <w:b/>
          <w:noProof/>
        </w:rPr>
        <w:drawing>
          <wp:inline distT="0" distB="0" distL="0" distR="0" wp14:anchorId="14996B1C" wp14:editId="5CAEC2FF">
            <wp:extent cx="419100" cy="406400"/>
            <wp:effectExtent l="0" t="0" r="1270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9100" cy="406400"/>
                    </a:xfrm>
                    <a:prstGeom prst="rect">
                      <a:avLst/>
                    </a:prstGeom>
                  </pic:spPr>
                </pic:pic>
              </a:graphicData>
            </a:graphic>
          </wp:inline>
        </w:drawing>
      </w:r>
      <w:r>
        <w:rPr>
          <w:b/>
        </w:rPr>
        <w:t xml:space="preserve">: </w:t>
      </w:r>
      <w:r w:rsidR="00E964FB">
        <w:t xml:space="preserve">botão </w:t>
      </w:r>
      <w:r>
        <w:t xml:space="preserve">de acesso rápido </w:t>
      </w:r>
      <w:r w:rsidR="00E964FB">
        <w:t xml:space="preserve">à </w:t>
      </w:r>
      <w:r>
        <w:t>tela de preferências;</w:t>
      </w:r>
    </w:p>
    <w:p w14:paraId="2B9C5240" w14:textId="37349851" w:rsidR="00626E67" w:rsidRDefault="00626E67" w:rsidP="00626E67">
      <w:pPr>
        <w:numPr>
          <w:ilvl w:val="0"/>
          <w:numId w:val="14"/>
        </w:numPr>
        <w:ind w:hanging="360"/>
        <w:contextualSpacing/>
        <w:rPr>
          <w:b/>
        </w:rPr>
      </w:pPr>
      <w:r>
        <w:rPr>
          <w:b/>
        </w:rPr>
        <w:lastRenderedPageBreak/>
        <w:t>ADV Manager</w:t>
      </w:r>
      <w:r w:rsidR="00957E37">
        <w:rPr>
          <w:b/>
        </w:rPr>
        <w:t xml:space="preserve"> </w:t>
      </w:r>
      <w:r w:rsidR="00957E37" w:rsidRPr="00957E37">
        <w:rPr>
          <w:b/>
          <w:noProof/>
        </w:rPr>
        <w:drawing>
          <wp:inline distT="0" distB="0" distL="0" distR="0" wp14:anchorId="436653B5" wp14:editId="47A60D09">
            <wp:extent cx="444500" cy="431800"/>
            <wp:effectExtent l="0" t="0" r="1270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500" cy="431800"/>
                    </a:xfrm>
                    <a:prstGeom prst="rect">
                      <a:avLst/>
                    </a:prstGeom>
                  </pic:spPr>
                </pic:pic>
              </a:graphicData>
            </a:graphic>
          </wp:inline>
        </w:drawing>
      </w:r>
      <w:r>
        <w:rPr>
          <w:b/>
        </w:rPr>
        <w:t xml:space="preserve">: </w:t>
      </w:r>
      <w:r w:rsidR="00E964FB">
        <w:t xml:space="preserve">abre </w:t>
      </w:r>
      <w:r>
        <w:t>a tela que gerencia os Emuladores</w:t>
      </w:r>
      <w:r w:rsidR="00E964FB">
        <w:t>, que serão vistos melhor</w:t>
      </w:r>
      <w:r>
        <w:t xml:space="preserve"> nas aulas seguintes;</w:t>
      </w:r>
    </w:p>
    <w:p w14:paraId="270C243D" w14:textId="77C42DFE" w:rsidR="00626E67" w:rsidRDefault="00626E67" w:rsidP="00626E67">
      <w:pPr>
        <w:numPr>
          <w:ilvl w:val="0"/>
          <w:numId w:val="14"/>
        </w:numPr>
        <w:ind w:hanging="360"/>
        <w:contextualSpacing/>
        <w:rPr>
          <w:b/>
        </w:rPr>
      </w:pPr>
      <w:r>
        <w:rPr>
          <w:b/>
        </w:rPr>
        <w:t>SDK Manager</w:t>
      </w:r>
      <w:r w:rsidR="00957E37">
        <w:rPr>
          <w:b/>
        </w:rPr>
        <w:t xml:space="preserve"> </w:t>
      </w:r>
      <w:r w:rsidR="00957E37" w:rsidRPr="00957E37">
        <w:rPr>
          <w:b/>
          <w:noProof/>
        </w:rPr>
        <w:drawing>
          <wp:inline distT="0" distB="0" distL="0" distR="0" wp14:anchorId="0F273ACA" wp14:editId="6F0706CF">
            <wp:extent cx="406400" cy="40640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6400" cy="406400"/>
                    </a:xfrm>
                    <a:prstGeom prst="rect">
                      <a:avLst/>
                    </a:prstGeom>
                  </pic:spPr>
                </pic:pic>
              </a:graphicData>
            </a:graphic>
          </wp:inline>
        </w:drawing>
      </w:r>
      <w:r>
        <w:rPr>
          <w:b/>
        </w:rPr>
        <w:t xml:space="preserve">: </w:t>
      </w:r>
      <w:r w:rsidR="00E964FB">
        <w:t xml:space="preserve">abre </w:t>
      </w:r>
      <w:r>
        <w:t>a tela do SDK Manager.</w:t>
      </w:r>
    </w:p>
    <w:p w14:paraId="17D6FA79" w14:textId="3C256FEC" w:rsidR="00626E67" w:rsidRDefault="00626E67" w:rsidP="00626E67">
      <w:r>
        <w:t>Existem muitas outras ferramentas que o Android Studio dispõe, mas vale a</w:t>
      </w:r>
      <w:r w:rsidR="00E964FB">
        <w:t xml:space="preserve"> </w:t>
      </w:r>
      <w:r>
        <w:t>pena mencioná-las somente no momento de seus respectivos usos, então, não se preocupe, pois você dominar</w:t>
      </w:r>
      <w:r w:rsidR="00E964FB">
        <w:t>á</w:t>
      </w:r>
      <w:r>
        <w:t xml:space="preserve"> o Android Studio até o final deste curso.</w:t>
      </w:r>
    </w:p>
    <w:p w14:paraId="2D53C448" w14:textId="77777777" w:rsidR="00626E67" w:rsidRDefault="00626E67" w:rsidP="00626E67">
      <w:pPr>
        <w:pStyle w:val="Ttulo2"/>
      </w:pPr>
      <w:bookmarkStart w:id="31" w:name="_w71qndekf48t" w:colFirst="0" w:colLast="0"/>
      <w:bookmarkEnd w:id="31"/>
      <w:r>
        <w:t>Resumo</w:t>
      </w:r>
    </w:p>
    <w:p w14:paraId="019DCD36" w14:textId="71604040" w:rsidR="00626E67" w:rsidRDefault="00626E67" w:rsidP="00626E67">
      <w:r>
        <w:t xml:space="preserve">Finalmente </w:t>
      </w:r>
      <w:r w:rsidR="00E964FB">
        <w:t xml:space="preserve">foi dado </w:t>
      </w:r>
      <w:r>
        <w:t xml:space="preserve">início a </w:t>
      </w:r>
      <w:r w:rsidR="00E964FB">
        <w:t xml:space="preserve">sua </w:t>
      </w:r>
      <w:r>
        <w:t xml:space="preserve">jornada. Depois desta longa aula, </w:t>
      </w:r>
      <w:r w:rsidR="00E964FB">
        <w:t xml:space="preserve">você pôde </w:t>
      </w:r>
      <w:r>
        <w:t xml:space="preserve">escolher com mais sabedoria a API mínima que </w:t>
      </w:r>
      <w:r w:rsidR="00E964FB">
        <w:t xml:space="preserve">seu </w:t>
      </w:r>
      <w:r w:rsidRPr="00E30CCD">
        <w:rPr>
          <w:i/>
        </w:rPr>
        <w:t>app</w:t>
      </w:r>
      <w:r>
        <w:t xml:space="preserve"> suportará, baseando-se no número de </w:t>
      </w:r>
      <w:r w:rsidRPr="00E30CCD">
        <w:rPr>
          <w:i/>
        </w:rPr>
        <w:t>devices</w:t>
      </w:r>
      <w:r>
        <w:t xml:space="preserve"> que ele atingir</w:t>
      </w:r>
      <w:r w:rsidR="00E964FB">
        <w:t>á</w:t>
      </w:r>
      <w:r>
        <w:t xml:space="preserve">. </w:t>
      </w:r>
      <w:r w:rsidR="00E964FB">
        <w:t>Seu</w:t>
      </w:r>
      <w:r>
        <w:t xml:space="preserve"> ambiente de desenvolvimento</w:t>
      </w:r>
      <w:r w:rsidR="00E964FB">
        <w:t xml:space="preserve"> foi preparado</w:t>
      </w:r>
      <w:r>
        <w:t xml:space="preserve"> instalando o Java e o Android Studio. </w:t>
      </w:r>
      <w:r w:rsidR="00E964FB">
        <w:t>Seu</w:t>
      </w:r>
      <w:r>
        <w:t xml:space="preserve"> primeiro </w:t>
      </w:r>
      <w:r w:rsidRPr="00E30CCD">
        <w:rPr>
          <w:i/>
        </w:rPr>
        <w:t>app</w:t>
      </w:r>
      <w:r>
        <w:t xml:space="preserve"> </w:t>
      </w:r>
      <w:r w:rsidR="00E964FB">
        <w:t xml:space="preserve">foi criado </w:t>
      </w:r>
      <w:r>
        <w:t xml:space="preserve">e </w:t>
      </w:r>
      <w:r w:rsidR="00E964FB">
        <w:t xml:space="preserve">rodado </w:t>
      </w:r>
      <w:r>
        <w:t xml:space="preserve">no </w:t>
      </w:r>
      <w:r w:rsidR="00E964FB">
        <w:t xml:space="preserve">seu </w:t>
      </w:r>
      <w:r>
        <w:t xml:space="preserve">próprio celular, mas antes </w:t>
      </w:r>
      <w:r w:rsidR="00E964FB">
        <w:t xml:space="preserve">você teve </w:t>
      </w:r>
      <w:r>
        <w:t xml:space="preserve">que atualizar os SDKs. Por fim, ao final de tudo, </w:t>
      </w:r>
      <w:r w:rsidR="00E964FB">
        <w:t xml:space="preserve">foi feito </w:t>
      </w:r>
      <w:r>
        <w:t xml:space="preserve">um </w:t>
      </w:r>
      <w:r w:rsidRPr="00E30CCD">
        <w:rPr>
          <w:i/>
        </w:rPr>
        <w:t>tour</w:t>
      </w:r>
      <w:r>
        <w:t xml:space="preserve"> pela interface do Android Studio e </w:t>
      </w:r>
      <w:r w:rsidR="00E964FB">
        <w:t>visitada</w:t>
      </w:r>
      <w:r w:rsidR="00AB17CE">
        <w:t>s</w:t>
      </w:r>
      <w:r w:rsidR="00E964FB">
        <w:t xml:space="preserve"> as </w:t>
      </w:r>
      <w:r>
        <w:t>suas ferramentas essenciais.</w:t>
      </w:r>
    </w:p>
    <w:p w14:paraId="1DD635EF" w14:textId="77777777" w:rsidR="00626E67" w:rsidRDefault="00626E67" w:rsidP="00626E67">
      <w:pPr>
        <w:pStyle w:val="Ttulo2"/>
      </w:pPr>
      <w:bookmarkStart w:id="32" w:name="_8g7bq64ukvzr" w:colFirst="0" w:colLast="0"/>
      <w:bookmarkEnd w:id="32"/>
      <w:r>
        <w:t>Exercícios</w:t>
      </w:r>
    </w:p>
    <w:p w14:paraId="3DDFD6D6" w14:textId="77777777" w:rsidR="00626E67" w:rsidRDefault="00626E67" w:rsidP="00626E67">
      <w:pPr>
        <w:pStyle w:val="Ttulo2"/>
      </w:pPr>
      <w:bookmarkStart w:id="33" w:name="_l7eth8tqgrxk" w:colFirst="0" w:colLast="0"/>
      <w:bookmarkEnd w:id="33"/>
      <w:r>
        <w:t>TDP</w:t>
      </w:r>
    </w:p>
    <w:p w14:paraId="4F4199E2" w14:textId="77777777" w:rsidR="00626E67" w:rsidRDefault="00626E67" w:rsidP="00626E67">
      <w:pPr>
        <w:numPr>
          <w:ilvl w:val="0"/>
          <w:numId w:val="25"/>
        </w:numPr>
        <w:ind w:hanging="360"/>
        <w:contextualSpacing/>
      </w:pPr>
    </w:p>
    <w:p w14:paraId="22B955DC" w14:textId="77777777" w:rsidR="00626E67" w:rsidRDefault="00626E67" w:rsidP="00626E67"/>
    <w:p w14:paraId="3B1F9BD5" w14:textId="77777777" w:rsidR="00626E67" w:rsidRDefault="00626E67" w:rsidP="00626E67">
      <w:pPr>
        <w:spacing w:after="0"/>
      </w:pPr>
    </w:p>
    <w:p w14:paraId="46AA1C16" w14:textId="77777777" w:rsidR="00626E67" w:rsidRDefault="00626E67" w:rsidP="00626E67">
      <w:pPr>
        <w:pStyle w:val="Ttulo"/>
        <w:contextualSpacing w:val="0"/>
      </w:pPr>
      <w:bookmarkStart w:id="34" w:name="_12cmb05qgt4o" w:colFirst="0" w:colLast="0"/>
      <w:bookmarkEnd w:id="34"/>
    </w:p>
    <w:p w14:paraId="07044C71" w14:textId="77777777" w:rsidR="00626E67" w:rsidRDefault="00626E67" w:rsidP="00626E67">
      <w:r>
        <w:br w:type="page"/>
      </w:r>
    </w:p>
    <w:p w14:paraId="4AF5335D" w14:textId="77777777" w:rsidR="00626E67" w:rsidRDefault="00626E67" w:rsidP="00626E67">
      <w:pPr>
        <w:pStyle w:val="Ttulo"/>
        <w:contextualSpacing w:val="0"/>
      </w:pPr>
      <w:bookmarkStart w:id="35" w:name="_n81tvw6axax3" w:colFirst="0" w:colLast="0"/>
      <w:bookmarkEnd w:id="35"/>
    </w:p>
    <w:p w14:paraId="2BE61BBB" w14:textId="77777777" w:rsidR="00626E67" w:rsidRPr="00626E67" w:rsidRDefault="00626E67" w:rsidP="00626E67">
      <w:pPr>
        <w:pStyle w:val="Ttulo1"/>
        <w:numPr>
          <w:ilvl w:val="0"/>
          <w:numId w:val="0"/>
        </w:numPr>
        <w:ind w:left="426" w:hanging="426"/>
        <w:rPr>
          <w:b/>
        </w:rPr>
      </w:pPr>
      <w:bookmarkStart w:id="36" w:name="_lbowa4cuhpya" w:colFirst="0" w:colLast="0"/>
      <w:bookmarkEnd w:id="36"/>
      <w:r w:rsidRPr="00626E67">
        <w:rPr>
          <w:b/>
        </w:rPr>
        <w:t>Aula 2</w:t>
      </w:r>
    </w:p>
    <w:p w14:paraId="3BC045FC" w14:textId="1FFBBE34" w:rsidR="00626E67" w:rsidRDefault="00626E67" w:rsidP="00626E67">
      <w:pPr>
        <w:pStyle w:val="Ttulo1"/>
      </w:pPr>
      <w:r>
        <w:t xml:space="preserve">Arquivos </w:t>
      </w:r>
      <w:r w:rsidR="001713CE">
        <w:t>essenciais</w:t>
      </w:r>
    </w:p>
    <w:p w14:paraId="5A49AE29" w14:textId="0335D00A" w:rsidR="00626E67" w:rsidRDefault="00626E67" w:rsidP="00626E67">
      <w:r>
        <w:t xml:space="preserve">Para que </w:t>
      </w:r>
      <w:r w:rsidR="001713CE">
        <w:t xml:space="preserve">seu </w:t>
      </w:r>
      <w:r w:rsidRPr="00675946">
        <w:rPr>
          <w:i/>
        </w:rPr>
        <w:t>app</w:t>
      </w:r>
      <w:r>
        <w:t xml:space="preserve"> funcione corretamente, seja distribuído e </w:t>
      </w:r>
      <w:r w:rsidR="001713CE">
        <w:t xml:space="preserve">você consiga </w:t>
      </w:r>
      <w:r>
        <w:t xml:space="preserve">utilizar bibliotecas de terceiros é necessário configurar </w:t>
      </w:r>
      <w:r w:rsidR="001713CE">
        <w:t xml:space="preserve">o seu </w:t>
      </w:r>
      <w:r>
        <w:t>projeto em diferentes pontos de vista.</w:t>
      </w:r>
    </w:p>
    <w:p w14:paraId="57AB3E06" w14:textId="22A556ED" w:rsidR="00626E67" w:rsidRDefault="00626E67" w:rsidP="00626E67">
      <w:r>
        <w:t xml:space="preserve">Existe uma vasta quantidade de configurações que podem </w:t>
      </w:r>
      <w:r w:rsidR="001713CE">
        <w:t xml:space="preserve">ser feitas </w:t>
      </w:r>
      <w:r>
        <w:t xml:space="preserve">em </w:t>
      </w:r>
      <w:r w:rsidR="001713CE">
        <w:t xml:space="preserve">seu </w:t>
      </w:r>
      <w:r w:rsidRPr="00675946">
        <w:rPr>
          <w:i/>
        </w:rPr>
        <w:t>app</w:t>
      </w:r>
      <w:r>
        <w:t xml:space="preserve">, como temas, nome, nome do pacote, internacionalização de textos, permissões, assinatura de pacotes para distribuição, e para </w:t>
      </w:r>
      <w:r w:rsidR="001713CE">
        <w:t xml:space="preserve">isso é preciso </w:t>
      </w:r>
      <w:r>
        <w:t>conhecer alguns arquivos essenciais.</w:t>
      </w:r>
    </w:p>
    <w:p w14:paraId="5F7751EE" w14:textId="3C048802" w:rsidR="00626E67" w:rsidRDefault="00626E67" w:rsidP="00626E67">
      <w:pPr>
        <w:pStyle w:val="Ttulo2"/>
      </w:pPr>
      <w:bookmarkStart w:id="37" w:name="_h1olkn9wo9j9" w:colFirst="0" w:colLast="0"/>
      <w:bookmarkEnd w:id="37"/>
      <w:r>
        <w:t xml:space="preserve">Manifesto do </w:t>
      </w:r>
      <w:r w:rsidR="001713CE">
        <w:t>aplicativo</w:t>
      </w:r>
    </w:p>
    <w:p w14:paraId="7F8F0AEC" w14:textId="09B8F759" w:rsidR="00626E67" w:rsidRPr="00021D50" w:rsidRDefault="00626E67" w:rsidP="00626E67">
      <w:r w:rsidRPr="00021D50">
        <w:t>Todo aplicativo deve possuir um arquivo</w:t>
      </w:r>
      <w:r w:rsidRPr="00021D50">
        <w:rPr>
          <w:b/>
        </w:rPr>
        <w:t xml:space="preserve"> AndroidManifest.xml</w:t>
      </w:r>
      <w:r w:rsidRPr="00021D50">
        <w:t xml:space="preserve"> (precisamente com </w:t>
      </w:r>
      <w:r w:rsidR="001713CE" w:rsidRPr="00021D50">
        <w:t>es</w:t>
      </w:r>
      <w:r w:rsidR="001713CE">
        <w:t>s</w:t>
      </w:r>
      <w:r w:rsidR="001713CE" w:rsidRPr="00021D50">
        <w:t xml:space="preserve">e </w:t>
      </w:r>
      <w:r w:rsidRPr="00021D50">
        <w:t xml:space="preserve">nome) e ele deve estar no diretório raiz do projeto. O arquivo de manifesto apresenta informações essenciais sobre o aplicativo em relação ao sistema Android. </w:t>
      </w:r>
      <w:r w:rsidR="001713CE" w:rsidRPr="00021D50">
        <w:t>Es</w:t>
      </w:r>
      <w:r w:rsidR="001713CE">
        <w:t>s</w:t>
      </w:r>
      <w:r w:rsidR="001713CE" w:rsidRPr="00021D50">
        <w:t xml:space="preserve">as </w:t>
      </w:r>
      <w:r w:rsidRPr="00021D50">
        <w:t xml:space="preserve">informações se fazem necessárias ao sistema antes que o código do aplicativo seja executado para apresentar o </w:t>
      </w:r>
      <w:r w:rsidRPr="00B50303">
        <w:rPr>
          <w:i/>
        </w:rPr>
        <w:t>app</w:t>
      </w:r>
      <w:r w:rsidRPr="00021D50">
        <w:t xml:space="preserve"> apropriadamente co</w:t>
      </w:r>
      <w:r>
        <w:t>m suas devidas funcionalidades.</w:t>
      </w:r>
    </w:p>
    <w:p w14:paraId="2DA2FC6B" w14:textId="77777777" w:rsidR="00626E67" w:rsidRDefault="00626E67" w:rsidP="00626E67">
      <w:r w:rsidRPr="00021D50">
        <w:t>Entre outras coisas, o manifesto é útil para:</w:t>
      </w:r>
    </w:p>
    <w:p w14:paraId="60BA51F0" w14:textId="4D1F0B33" w:rsidR="00626E67" w:rsidRDefault="001713CE" w:rsidP="00626E67">
      <w:pPr>
        <w:numPr>
          <w:ilvl w:val="0"/>
          <w:numId w:val="31"/>
        </w:numPr>
        <w:ind w:hanging="360"/>
      </w:pPr>
      <w:r>
        <w:t xml:space="preserve">nomear </w:t>
      </w:r>
      <w:r w:rsidR="00626E67">
        <w:t xml:space="preserve">o pacote Java para o aplicativo. O nome </w:t>
      </w:r>
      <w:r>
        <w:t xml:space="preserve">desse </w:t>
      </w:r>
      <w:r w:rsidR="00626E67">
        <w:t>pacote serve como identificador exclusivo para o aplicativo, ou seja, o manifesto faz uma cópia única do seu Java para que o aplicativo faça uso exclusivo d</w:t>
      </w:r>
      <w:r>
        <w:t>ele</w:t>
      </w:r>
      <w:r w:rsidR="00626E67">
        <w:t xml:space="preserve"> mesmo. </w:t>
      </w:r>
      <w:r>
        <w:t xml:space="preserve">Esse </w:t>
      </w:r>
      <w:r w:rsidR="00626E67">
        <w:t xml:space="preserve">recurso evita possíveis incompatibilidades com o pacote Java, caso o usuário do computador decida </w:t>
      </w:r>
      <w:r>
        <w:t>atualizá-lo</w:t>
      </w:r>
      <w:r w:rsidR="00626E67">
        <w:t>;</w:t>
      </w:r>
    </w:p>
    <w:p w14:paraId="66E63F73" w14:textId="3AFD8F46" w:rsidR="00626E67" w:rsidRDefault="001713CE" w:rsidP="00626E67">
      <w:pPr>
        <w:numPr>
          <w:ilvl w:val="0"/>
          <w:numId w:val="31"/>
        </w:numPr>
        <w:ind w:hanging="360"/>
      </w:pPr>
      <w:r>
        <w:t xml:space="preserve">descrever </w:t>
      </w:r>
      <w:r w:rsidR="00626E67">
        <w:t>os componentes do aplicativo, como atividades, serviços, receptores de transmissão e os provedores de conteúdo que compõem o aplicativo. Essas declarações permitem ao sistema Android saber quais são os componentes e em que condições eles podem ser iniciados;</w:t>
      </w:r>
    </w:p>
    <w:p w14:paraId="2A1D01C2" w14:textId="1F493D8D" w:rsidR="00626E67" w:rsidRDefault="001713CE" w:rsidP="00626E67">
      <w:pPr>
        <w:numPr>
          <w:ilvl w:val="0"/>
          <w:numId w:val="31"/>
        </w:numPr>
        <w:ind w:hanging="360"/>
      </w:pPr>
      <w:r>
        <w:t xml:space="preserve">determinar </w:t>
      </w:r>
      <w:r w:rsidR="00626E67">
        <w:t>que processos hospedarão componentes de aplicativo;</w:t>
      </w:r>
    </w:p>
    <w:p w14:paraId="35D9474B" w14:textId="57CAFEE5" w:rsidR="00626E67" w:rsidRDefault="001713CE" w:rsidP="00626E67">
      <w:pPr>
        <w:numPr>
          <w:ilvl w:val="0"/>
          <w:numId w:val="31"/>
        </w:numPr>
        <w:ind w:hanging="360"/>
      </w:pPr>
      <w:r>
        <w:t xml:space="preserve">declarar </w:t>
      </w:r>
      <w:r w:rsidR="00626E67">
        <w:t>as permissões que o aplicativo deve ter para acessar partes protegidas da API e interagir com outros aplicativos;</w:t>
      </w:r>
    </w:p>
    <w:p w14:paraId="6B90DD96" w14:textId="21A18BA2" w:rsidR="00626E67" w:rsidRDefault="001713CE" w:rsidP="00626E67">
      <w:pPr>
        <w:numPr>
          <w:ilvl w:val="0"/>
          <w:numId w:val="31"/>
        </w:numPr>
        <w:ind w:hanging="360"/>
      </w:pPr>
      <w:r>
        <w:t xml:space="preserve">declarar </w:t>
      </w:r>
      <w:r w:rsidR="00626E67">
        <w:t>também as permissões que outros devem ter para interagir com os componentes do aplicativo;</w:t>
      </w:r>
    </w:p>
    <w:p w14:paraId="2F91BF6D" w14:textId="4D7683AB" w:rsidR="00626E67" w:rsidRDefault="001713CE" w:rsidP="00626E67">
      <w:pPr>
        <w:numPr>
          <w:ilvl w:val="0"/>
          <w:numId w:val="32"/>
        </w:numPr>
        <w:ind w:hanging="360"/>
      </w:pPr>
      <w:r>
        <w:t xml:space="preserve">listar </w:t>
      </w:r>
      <w:r w:rsidR="00626E67">
        <w:t xml:space="preserve">as classes </w:t>
      </w:r>
      <w:r w:rsidR="00626E67">
        <w:rPr>
          <w:rFonts w:ascii="Consolas" w:eastAsia="Consolas" w:hAnsi="Consolas" w:cs="Consolas"/>
          <w:color w:val="445588"/>
          <w:sz w:val="18"/>
          <w:szCs w:val="18"/>
          <w:highlight w:val="white"/>
        </w:rPr>
        <w:t>Instrumentation</w:t>
      </w:r>
      <w:r w:rsidR="00626E67">
        <w:t xml:space="preserve"> que fornecem geração de perfil e outras informações durante a execução do aplicativo. Essas declarações estão presentes no manifesto somente enquanto o aplicativo está em desenvolvimento e teste (elas são removidas antes da publicação do aplicativo);</w:t>
      </w:r>
    </w:p>
    <w:p w14:paraId="05697CDC" w14:textId="48F1AD39" w:rsidR="00626E67" w:rsidRDefault="001713CE" w:rsidP="00626E67">
      <w:pPr>
        <w:numPr>
          <w:ilvl w:val="0"/>
          <w:numId w:val="31"/>
        </w:numPr>
        <w:ind w:hanging="360"/>
      </w:pPr>
      <w:r>
        <w:lastRenderedPageBreak/>
        <w:t xml:space="preserve">declarar </w:t>
      </w:r>
      <w:r w:rsidR="00626E67">
        <w:t xml:space="preserve">o nível mínimo da API do Android que o aplicativo exige, como </w:t>
      </w:r>
      <w:r>
        <w:t xml:space="preserve">visto </w:t>
      </w:r>
      <w:r w:rsidR="00626E67">
        <w:t xml:space="preserve">na inicialização do projeto. Se </w:t>
      </w:r>
      <w:r>
        <w:t xml:space="preserve">for preciso </w:t>
      </w:r>
      <w:r w:rsidR="00626E67">
        <w:t xml:space="preserve">alterar </w:t>
      </w:r>
      <w:r>
        <w:t xml:space="preserve">esse </w:t>
      </w:r>
      <w:r w:rsidR="00626E67">
        <w:t xml:space="preserve">recurso no meio do projeto, </w:t>
      </w:r>
      <w:r w:rsidR="00E23AD9">
        <w:t>isso é permitido pel</w:t>
      </w:r>
      <w:r w:rsidR="00626E67">
        <w:t>o manifesto;</w:t>
      </w:r>
    </w:p>
    <w:p w14:paraId="3AE7C99B" w14:textId="7A8F3CDE" w:rsidR="00626E67" w:rsidRPr="00021D50" w:rsidRDefault="001713CE" w:rsidP="00626E67">
      <w:pPr>
        <w:numPr>
          <w:ilvl w:val="0"/>
          <w:numId w:val="31"/>
        </w:numPr>
        <w:ind w:hanging="360"/>
        <w:rPr>
          <w:rFonts w:asciiTheme="minorHAnsi" w:hAnsiTheme="minorHAnsi"/>
        </w:rPr>
      </w:pPr>
      <w:r>
        <w:rPr>
          <w:rFonts w:asciiTheme="minorHAnsi" w:eastAsia="Arial" w:hAnsiTheme="minorHAnsi" w:cs="Arial"/>
          <w:highlight w:val="white"/>
        </w:rPr>
        <w:t>l</w:t>
      </w:r>
      <w:r w:rsidRPr="00021D50">
        <w:rPr>
          <w:rFonts w:asciiTheme="minorHAnsi" w:eastAsia="Arial" w:hAnsiTheme="minorHAnsi" w:cs="Arial"/>
          <w:highlight w:val="white"/>
        </w:rPr>
        <w:t xml:space="preserve">istar </w:t>
      </w:r>
      <w:r w:rsidR="00626E67" w:rsidRPr="00021D50">
        <w:rPr>
          <w:rFonts w:asciiTheme="minorHAnsi" w:eastAsia="Arial" w:hAnsiTheme="minorHAnsi" w:cs="Arial"/>
          <w:highlight w:val="white"/>
        </w:rPr>
        <w:t>as bibliotecas às quais o aplicativo deve se vincular.</w:t>
      </w:r>
    </w:p>
    <w:p w14:paraId="692E164C" w14:textId="77777777" w:rsidR="00626E67" w:rsidRDefault="00626E67" w:rsidP="00626E67">
      <w:pPr>
        <w:pStyle w:val="Ttulo3"/>
      </w:pPr>
      <w:bookmarkStart w:id="38" w:name="_bxcujessjjlh" w:colFirst="0" w:colLast="0"/>
      <w:bookmarkEnd w:id="38"/>
      <w:r>
        <w:t>Estrutura do arquivo de manifesto</w:t>
      </w:r>
    </w:p>
    <w:p w14:paraId="281A5D65" w14:textId="77777777" w:rsidR="00626E67" w:rsidRDefault="00626E67" w:rsidP="00626E67">
      <w:r w:rsidRPr="00310A75">
        <w:t>A listagem abaixo ilustra a estrutura geral do arquivo de manifesto e cada elemento que ele pode conter. Na documentação do Android (</w:t>
      </w:r>
      <w:hyperlink r:id="rId66">
        <w:r w:rsidRPr="00310A75">
          <w:rPr>
            <w:color w:val="1155CC"/>
            <w:u w:val="single"/>
          </w:rPr>
          <w:t>https://developer.android.com/guide/index.html</w:t>
        </w:r>
      </w:hyperlink>
      <w:r w:rsidRPr="00310A75">
        <w:t>) você pode conferir os detalhes de cada elemento listado abaixo.</w:t>
      </w:r>
    </w:p>
    <w:p w14:paraId="167DA1DE" w14:textId="67E02881" w:rsidR="00626E67" w:rsidRPr="00D83041" w:rsidRDefault="00626E67" w:rsidP="00626E67">
      <w:pPr>
        <w:spacing w:after="0" w:line="335" w:lineRule="auto"/>
        <w:ind w:left="570"/>
        <w:jc w:val="left"/>
        <w:rPr>
          <w:lang w:val="en-US"/>
        </w:rPr>
      </w:pPr>
      <w:r w:rsidRPr="00D83041">
        <w:rPr>
          <w:rFonts w:ascii="Consolas" w:eastAsia="Consolas" w:hAnsi="Consolas" w:cs="Consolas"/>
          <w:color w:val="999999"/>
          <w:sz w:val="18"/>
          <w:szCs w:val="18"/>
          <w:highlight w:val="white"/>
          <w:lang w:val="en-US"/>
        </w:rPr>
        <w:t>&lt;?xml version="1.0" encoding="utf-8"?&gt;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000080"/>
          <w:sz w:val="18"/>
          <w:szCs w:val="18"/>
          <w:highlight w:val="white"/>
          <w:lang w:val="en-US"/>
        </w:rPr>
        <w:t>&lt;manifest&gt;</w:t>
      </w:r>
      <w:r w:rsidRPr="00D83041">
        <w:rPr>
          <w:rFonts w:ascii="Consolas" w:eastAsia="Consolas" w:hAnsi="Consolas" w:cs="Consolas"/>
          <w:color w:val="333333"/>
          <w:sz w:val="18"/>
          <w:szCs w:val="18"/>
          <w:highlight w:val="white"/>
          <w:lang w:val="en-US"/>
        </w:rPr>
        <w:br/>
      </w:r>
      <w:ins w:id="39" w:author="Willian" w:date="2016-10-03T21:09: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&lt;uses-permission/&gt;</w:t>
      </w:r>
      <w:r w:rsidRPr="00D83041">
        <w:rPr>
          <w:rFonts w:ascii="Consolas" w:eastAsia="Consolas" w:hAnsi="Consolas" w:cs="Consolas"/>
          <w:color w:val="333333"/>
          <w:sz w:val="18"/>
          <w:szCs w:val="18"/>
          <w:highlight w:val="white"/>
          <w:lang w:val="en-US"/>
        </w:rPr>
        <w:br/>
      </w:r>
      <w:ins w:id="40" w:author="Willian" w:date="2016-10-03T21:09: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&lt;permission/&gt;</w:t>
      </w:r>
      <w:r w:rsidRPr="00D83041">
        <w:rPr>
          <w:rFonts w:ascii="Consolas" w:eastAsia="Consolas" w:hAnsi="Consolas" w:cs="Consolas"/>
          <w:color w:val="333333"/>
          <w:sz w:val="18"/>
          <w:szCs w:val="18"/>
          <w:highlight w:val="white"/>
          <w:lang w:val="en-US"/>
        </w:rPr>
        <w:br/>
      </w:r>
      <w:ins w:id="41" w:author="Willian" w:date="2016-10-03T21:09: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&lt;permission-tree/&gt;</w:t>
      </w:r>
      <w:r w:rsidRPr="00D83041">
        <w:rPr>
          <w:rFonts w:ascii="Consolas" w:eastAsia="Consolas" w:hAnsi="Consolas" w:cs="Consolas"/>
          <w:color w:val="333333"/>
          <w:sz w:val="18"/>
          <w:szCs w:val="18"/>
          <w:highlight w:val="white"/>
          <w:lang w:val="en-US"/>
        </w:rPr>
        <w:br/>
      </w:r>
      <w:ins w:id="42" w:author="Willian" w:date="2016-10-03T21:10: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&lt;permission-group/&gt;</w:t>
      </w:r>
      <w:r w:rsidRPr="00D83041">
        <w:rPr>
          <w:rFonts w:ascii="Consolas" w:eastAsia="Consolas" w:hAnsi="Consolas" w:cs="Consolas"/>
          <w:color w:val="333333"/>
          <w:sz w:val="18"/>
          <w:szCs w:val="18"/>
          <w:highlight w:val="white"/>
          <w:lang w:val="en-US"/>
        </w:rPr>
        <w:br/>
      </w:r>
      <w:ins w:id="43" w:author="Willian" w:date="2016-10-03T21:10: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&lt;instrumentation/&gt;</w:t>
      </w:r>
      <w:r w:rsidRPr="00D83041">
        <w:rPr>
          <w:rFonts w:ascii="Consolas" w:eastAsia="Consolas" w:hAnsi="Consolas" w:cs="Consolas"/>
          <w:color w:val="333333"/>
          <w:sz w:val="18"/>
          <w:szCs w:val="18"/>
          <w:highlight w:val="white"/>
          <w:lang w:val="en-US"/>
        </w:rPr>
        <w:br/>
      </w:r>
      <w:ins w:id="44" w:author="Willian" w:date="2016-10-03T21:10: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&lt;uses-sdk/&gt;</w:t>
      </w:r>
      <w:r w:rsidRPr="00D83041">
        <w:rPr>
          <w:rFonts w:ascii="Consolas" w:eastAsia="Consolas" w:hAnsi="Consolas" w:cs="Consolas"/>
          <w:color w:val="333333"/>
          <w:sz w:val="18"/>
          <w:szCs w:val="18"/>
          <w:highlight w:val="white"/>
          <w:lang w:val="en-US"/>
        </w:rPr>
        <w:br/>
      </w:r>
      <w:ins w:id="45" w:author="Willian" w:date="2016-10-03T21:10: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&lt;uses-configuration/&gt;</w:t>
      </w:r>
      <w:r w:rsidRPr="00D83041">
        <w:rPr>
          <w:rFonts w:ascii="Consolas" w:eastAsia="Consolas" w:hAnsi="Consolas" w:cs="Consolas"/>
          <w:color w:val="333333"/>
          <w:sz w:val="18"/>
          <w:szCs w:val="18"/>
          <w:highlight w:val="white"/>
          <w:lang w:val="en-US"/>
        </w:rPr>
        <w:br/>
      </w:r>
      <w:ins w:id="46" w:author="Willian" w:date="2016-10-03T21:10: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&lt;uses-feature/&gt;</w:t>
      </w:r>
      <w:r w:rsidRPr="00D83041">
        <w:rPr>
          <w:rFonts w:ascii="Consolas" w:eastAsia="Consolas" w:hAnsi="Consolas" w:cs="Consolas"/>
          <w:color w:val="333333"/>
          <w:sz w:val="18"/>
          <w:szCs w:val="18"/>
          <w:highlight w:val="white"/>
          <w:lang w:val="en-US"/>
        </w:rPr>
        <w:br/>
      </w:r>
      <w:ins w:id="47" w:author="Willian" w:date="2016-10-03T21:10: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&lt;supports-screens/&gt;</w:t>
      </w:r>
      <w:r w:rsidRPr="00D83041">
        <w:rPr>
          <w:rFonts w:ascii="Consolas" w:eastAsia="Consolas" w:hAnsi="Consolas" w:cs="Consolas"/>
          <w:color w:val="333333"/>
          <w:sz w:val="18"/>
          <w:szCs w:val="18"/>
          <w:highlight w:val="white"/>
          <w:lang w:val="en-US"/>
        </w:rPr>
        <w:br/>
      </w:r>
      <w:ins w:id="48" w:author="Willian" w:date="2016-10-03T21:10: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&lt;compatible-screens/&gt;</w:t>
      </w:r>
      <w:r w:rsidRPr="00D83041">
        <w:rPr>
          <w:rFonts w:ascii="Consolas" w:eastAsia="Consolas" w:hAnsi="Consolas" w:cs="Consolas"/>
          <w:color w:val="333333"/>
          <w:sz w:val="18"/>
          <w:szCs w:val="18"/>
          <w:highlight w:val="white"/>
          <w:lang w:val="en-US"/>
        </w:rPr>
        <w:br/>
      </w:r>
      <w:ins w:id="49" w:author="Willian" w:date="2016-10-03T21:10: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&lt;supports-gl-texture/&gt;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333333"/>
          <w:sz w:val="18"/>
          <w:szCs w:val="18"/>
          <w:highlight w:val="white"/>
          <w:lang w:val="en-US"/>
        </w:rPr>
        <w:br/>
      </w:r>
      <w:ins w:id="50" w:author="Willian" w:date="2016-10-03T21:10: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&lt;application&gt;</w:t>
      </w:r>
      <w:r w:rsidRPr="00D83041">
        <w:rPr>
          <w:rFonts w:ascii="Consolas" w:eastAsia="Consolas" w:hAnsi="Consolas" w:cs="Consolas"/>
          <w:color w:val="333333"/>
          <w:sz w:val="18"/>
          <w:szCs w:val="18"/>
          <w:highlight w:val="white"/>
          <w:lang w:val="en-US"/>
        </w:rPr>
        <w:br/>
      </w:r>
      <w:ins w:id="51" w:author="Willian" w:date="2016-10-03T21:10: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&lt;activity&gt;</w:t>
      </w:r>
      <w:r w:rsidRPr="00D83041">
        <w:rPr>
          <w:rFonts w:ascii="Consolas" w:eastAsia="Consolas" w:hAnsi="Consolas" w:cs="Consolas"/>
          <w:color w:val="333333"/>
          <w:sz w:val="18"/>
          <w:szCs w:val="18"/>
          <w:highlight w:val="white"/>
          <w:lang w:val="en-US"/>
        </w:rPr>
        <w:br/>
      </w:r>
      <w:ins w:id="52" w:author="Willian" w:date="2016-10-03T21:10: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&lt;intent-filter&gt;</w:t>
      </w:r>
      <w:r w:rsidRPr="00D83041">
        <w:rPr>
          <w:rFonts w:ascii="Consolas" w:eastAsia="Consolas" w:hAnsi="Consolas" w:cs="Consolas"/>
          <w:color w:val="333333"/>
          <w:sz w:val="18"/>
          <w:szCs w:val="18"/>
          <w:highlight w:val="white"/>
          <w:lang w:val="en-US"/>
        </w:rPr>
        <w:br/>
      </w:r>
      <w:ins w:id="53" w:author="Willian" w:date="2016-10-03T21:10:00Z">
        <w:r w:rsidR="00263E92">
          <w:rPr>
            <w:rFonts w:ascii="Consolas" w:eastAsia="Consolas" w:hAnsi="Consolas" w:cs="Consolas"/>
            <w:color w:val="000080"/>
            <w:sz w:val="18"/>
            <w:szCs w:val="18"/>
            <w:highlight w:val="white"/>
            <w:lang w:val="en-US"/>
          </w:rPr>
          <w:t xml:space="preserve">            </w:t>
        </w:r>
      </w:ins>
      <w:ins w:id="54" w:author="Willian" w:date="2016-10-03T21:11: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&lt;action/&gt;</w:t>
      </w:r>
      <w:r w:rsidRPr="00D83041">
        <w:rPr>
          <w:rFonts w:ascii="Consolas" w:eastAsia="Consolas" w:hAnsi="Consolas" w:cs="Consolas"/>
          <w:color w:val="333333"/>
          <w:sz w:val="18"/>
          <w:szCs w:val="18"/>
          <w:highlight w:val="white"/>
          <w:lang w:val="en-US"/>
        </w:rPr>
        <w:br/>
      </w:r>
      <w:ins w:id="55" w:author="Willian" w:date="2016-10-03T21:10:00Z">
        <w:r w:rsidR="00263E92">
          <w:rPr>
            <w:rFonts w:ascii="Consolas" w:eastAsia="Consolas" w:hAnsi="Consolas" w:cs="Consolas"/>
            <w:color w:val="000080"/>
            <w:sz w:val="18"/>
            <w:szCs w:val="18"/>
            <w:highlight w:val="white"/>
            <w:lang w:val="en-US"/>
          </w:rPr>
          <w:t xml:space="preserve">            </w:t>
        </w:r>
      </w:ins>
      <w:ins w:id="56" w:author="Willian" w:date="2016-10-03T21:11: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&lt;category/&gt;</w:t>
      </w:r>
      <w:r w:rsidRPr="00D83041">
        <w:rPr>
          <w:rFonts w:ascii="Consolas" w:eastAsia="Consolas" w:hAnsi="Consolas" w:cs="Consolas"/>
          <w:color w:val="333333"/>
          <w:sz w:val="18"/>
          <w:szCs w:val="18"/>
          <w:highlight w:val="white"/>
          <w:lang w:val="en-US"/>
        </w:rPr>
        <w:br/>
      </w:r>
      <w:ins w:id="57" w:author="Willian" w:date="2016-10-03T21:10: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&lt;data/&gt;</w:t>
      </w:r>
      <w:r w:rsidRPr="00D83041">
        <w:rPr>
          <w:rFonts w:ascii="Consolas" w:eastAsia="Consolas" w:hAnsi="Consolas" w:cs="Consolas"/>
          <w:color w:val="333333"/>
          <w:sz w:val="18"/>
          <w:szCs w:val="18"/>
          <w:highlight w:val="white"/>
          <w:lang w:val="en-US"/>
        </w:rPr>
        <w:br/>
      </w:r>
      <w:ins w:id="58" w:author="Willian" w:date="2016-10-03T21:10: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&lt;/intent-filter&gt;</w:t>
      </w:r>
      <w:r w:rsidRPr="00D83041">
        <w:rPr>
          <w:rFonts w:ascii="Consolas" w:eastAsia="Consolas" w:hAnsi="Consolas" w:cs="Consolas"/>
          <w:color w:val="333333"/>
          <w:sz w:val="18"/>
          <w:szCs w:val="18"/>
          <w:highlight w:val="white"/>
          <w:lang w:val="en-US"/>
        </w:rPr>
        <w:br/>
      </w:r>
      <w:ins w:id="59" w:author="Willian" w:date="2016-10-03T21:11: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&lt;meta-data/&gt;</w:t>
      </w:r>
      <w:r w:rsidRPr="00D83041">
        <w:rPr>
          <w:rFonts w:ascii="Consolas" w:eastAsia="Consolas" w:hAnsi="Consolas" w:cs="Consolas"/>
          <w:color w:val="333333"/>
          <w:sz w:val="18"/>
          <w:szCs w:val="18"/>
          <w:highlight w:val="white"/>
          <w:lang w:val="en-US"/>
        </w:rPr>
        <w:br/>
      </w:r>
      <w:ins w:id="60" w:author="Willian" w:date="2016-10-03T21:11:00Z">
        <w:r w:rsidR="00263E92">
          <w:rPr>
            <w:rFonts w:ascii="Consolas" w:eastAsia="Consolas" w:hAnsi="Consolas" w:cs="Consolas"/>
            <w:color w:val="000080"/>
            <w:sz w:val="18"/>
            <w:szCs w:val="18"/>
            <w:highlight w:val="white"/>
            <w:lang w:val="en-US"/>
          </w:rPr>
          <w:t xml:space="preserve">    </w:t>
        </w:r>
      </w:ins>
      <w:ins w:id="61" w:author="Willian" w:date="2016-10-03T21:12: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&lt;/activity&gt;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333333"/>
          <w:sz w:val="18"/>
          <w:szCs w:val="18"/>
          <w:highlight w:val="white"/>
          <w:lang w:val="en-US"/>
        </w:rPr>
        <w:br/>
      </w:r>
      <w:ins w:id="62" w:author="Willian" w:date="2016-10-03T21:11:00Z">
        <w:r w:rsidR="00263E92">
          <w:rPr>
            <w:rFonts w:ascii="Consolas" w:eastAsia="Consolas" w:hAnsi="Consolas" w:cs="Consolas"/>
            <w:color w:val="000080"/>
            <w:sz w:val="18"/>
            <w:szCs w:val="18"/>
            <w:highlight w:val="white"/>
            <w:lang w:val="en-US"/>
          </w:rPr>
          <w:t xml:space="preserve">    </w:t>
        </w:r>
      </w:ins>
      <w:ins w:id="63" w:author="Willian" w:date="2016-10-03T21:12: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&lt;activity-alias&gt;</w:t>
      </w:r>
      <w:r w:rsidRPr="00D83041">
        <w:rPr>
          <w:rFonts w:ascii="Consolas" w:eastAsia="Consolas" w:hAnsi="Consolas" w:cs="Consolas"/>
          <w:color w:val="333333"/>
          <w:sz w:val="18"/>
          <w:szCs w:val="18"/>
          <w:highlight w:val="white"/>
          <w:lang w:val="en-US"/>
        </w:rPr>
        <w:br/>
      </w:r>
      <w:ins w:id="64" w:author="Willian" w:date="2016-10-03T21:11:00Z">
        <w:r w:rsidR="00263E92">
          <w:rPr>
            <w:rFonts w:ascii="Consolas" w:eastAsia="Consolas" w:hAnsi="Consolas" w:cs="Consolas"/>
            <w:color w:val="000080"/>
            <w:sz w:val="18"/>
            <w:szCs w:val="18"/>
            <w:highlight w:val="white"/>
            <w:lang w:val="en-US"/>
          </w:rPr>
          <w:t xml:space="preserve">       </w:t>
        </w:r>
      </w:ins>
      <w:ins w:id="65" w:author="Willian" w:date="2016-10-03T21:12:00Z">
        <w:r w:rsidR="00263E92">
          <w:rPr>
            <w:rFonts w:ascii="Consolas" w:eastAsia="Consolas" w:hAnsi="Consolas" w:cs="Consolas"/>
            <w:color w:val="000080"/>
            <w:sz w:val="18"/>
            <w:szCs w:val="18"/>
            <w:highlight w:val="white"/>
            <w:lang w:val="en-US"/>
          </w:rPr>
          <w:t xml:space="preserve">    </w:t>
        </w:r>
      </w:ins>
      <w:ins w:id="66" w:author="Willian" w:date="2016-10-03T21:11: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&lt;intent-filter&gt;</w:t>
      </w:r>
      <w:r w:rsidRPr="00D83041">
        <w:rPr>
          <w:rFonts w:ascii="Consolas" w:eastAsia="Consolas" w:hAnsi="Consolas" w:cs="Consolas"/>
          <w:color w:val="333333"/>
          <w:sz w:val="18"/>
          <w:szCs w:val="18"/>
          <w:highlight w:val="white"/>
          <w:lang w:val="en-US"/>
        </w:rPr>
        <w:t xml:space="preserve"> ... </w:t>
      </w:r>
      <w:r w:rsidRPr="00D83041">
        <w:rPr>
          <w:rFonts w:ascii="Consolas" w:eastAsia="Consolas" w:hAnsi="Consolas" w:cs="Consolas"/>
          <w:color w:val="000080"/>
          <w:sz w:val="18"/>
          <w:szCs w:val="18"/>
          <w:highlight w:val="white"/>
          <w:lang w:val="en-US"/>
        </w:rPr>
        <w:t>&lt;/intent-filter&gt;</w:t>
      </w:r>
      <w:r w:rsidRPr="00D83041">
        <w:rPr>
          <w:rFonts w:ascii="Consolas" w:eastAsia="Consolas" w:hAnsi="Consolas" w:cs="Consolas"/>
          <w:color w:val="333333"/>
          <w:sz w:val="18"/>
          <w:szCs w:val="18"/>
          <w:highlight w:val="white"/>
          <w:lang w:val="en-US"/>
        </w:rPr>
        <w:br/>
      </w:r>
      <w:ins w:id="67" w:author="Willian" w:date="2016-10-03T21:11:00Z">
        <w:r w:rsidR="00263E92">
          <w:rPr>
            <w:rFonts w:ascii="Consolas" w:eastAsia="Consolas" w:hAnsi="Consolas" w:cs="Consolas"/>
            <w:color w:val="000080"/>
            <w:sz w:val="18"/>
            <w:szCs w:val="18"/>
            <w:highlight w:val="white"/>
            <w:lang w:val="en-US"/>
          </w:rPr>
          <w:t xml:space="preserve">       </w:t>
        </w:r>
      </w:ins>
      <w:ins w:id="68" w:author="Willian" w:date="2016-10-03T21:12:00Z">
        <w:r w:rsidR="00263E92">
          <w:rPr>
            <w:rFonts w:ascii="Consolas" w:eastAsia="Consolas" w:hAnsi="Consolas" w:cs="Consolas"/>
            <w:color w:val="000080"/>
            <w:sz w:val="18"/>
            <w:szCs w:val="18"/>
            <w:highlight w:val="white"/>
            <w:lang w:val="en-US"/>
          </w:rPr>
          <w:t xml:space="preserve">    </w:t>
        </w:r>
      </w:ins>
      <w:ins w:id="69" w:author="Willian" w:date="2016-10-03T21:11: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&lt;meta-data/&gt;</w:t>
      </w:r>
      <w:r w:rsidRPr="00D83041">
        <w:rPr>
          <w:rFonts w:ascii="Consolas" w:eastAsia="Consolas" w:hAnsi="Consolas" w:cs="Consolas"/>
          <w:color w:val="333333"/>
          <w:sz w:val="18"/>
          <w:szCs w:val="18"/>
          <w:highlight w:val="white"/>
          <w:lang w:val="en-US"/>
        </w:rPr>
        <w:br/>
      </w:r>
      <w:ins w:id="70" w:author="Willian" w:date="2016-10-03T21:11:00Z">
        <w:r w:rsidR="00263E92">
          <w:rPr>
            <w:rFonts w:ascii="Consolas" w:eastAsia="Consolas" w:hAnsi="Consolas" w:cs="Consolas"/>
            <w:color w:val="000080"/>
            <w:sz w:val="18"/>
            <w:szCs w:val="18"/>
            <w:highlight w:val="white"/>
            <w:lang w:val="en-US"/>
          </w:rPr>
          <w:t xml:space="preserve">  </w:t>
        </w:r>
      </w:ins>
      <w:ins w:id="71" w:author="Willian" w:date="2016-10-03T21:12:00Z">
        <w:r w:rsidR="00263E92">
          <w:rPr>
            <w:rFonts w:ascii="Consolas" w:eastAsia="Consolas" w:hAnsi="Consolas" w:cs="Consolas"/>
            <w:color w:val="000080"/>
            <w:sz w:val="18"/>
            <w:szCs w:val="18"/>
            <w:highlight w:val="white"/>
            <w:lang w:val="en-US"/>
          </w:rPr>
          <w:t xml:space="preserve">    </w:t>
        </w:r>
      </w:ins>
      <w:ins w:id="72" w:author="Willian" w:date="2016-10-03T21:11: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&lt;/activity-alias&gt;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333333"/>
          <w:sz w:val="18"/>
          <w:szCs w:val="18"/>
          <w:highlight w:val="white"/>
          <w:lang w:val="en-US"/>
        </w:rPr>
        <w:br/>
      </w:r>
      <w:ins w:id="73" w:author="Willian" w:date="2016-10-03T21:11:00Z">
        <w:r w:rsidR="00263E92">
          <w:rPr>
            <w:rFonts w:ascii="Consolas" w:eastAsia="Consolas" w:hAnsi="Consolas" w:cs="Consolas"/>
            <w:color w:val="000080"/>
            <w:sz w:val="18"/>
            <w:szCs w:val="18"/>
            <w:highlight w:val="white"/>
            <w:lang w:val="en-US"/>
          </w:rPr>
          <w:t xml:space="preserve"> </w:t>
        </w:r>
      </w:ins>
      <w:ins w:id="74" w:author="Willian" w:date="2016-10-03T21:12:00Z">
        <w:r w:rsidR="00263E92">
          <w:rPr>
            <w:rFonts w:ascii="Consolas" w:eastAsia="Consolas" w:hAnsi="Consolas" w:cs="Consolas"/>
            <w:color w:val="000080"/>
            <w:sz w:val="18"/>
            <w:szCs w:val="18"/>
            <w:highlight w:val="white"/>
            <w:lang w:val="en-US"/>
          </w:rPr>
          <w:t xml:space="preserve">    </w:t>
        </w:r>
      </w:ins>
      <w:ins w:id="75" w:author="Willian" w:date="2016-10-03T21:11: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&lt;service&gt;</w:t>
      </w:r>
      <w:r w:rsidRPr="00D83041">
        <w:rPr>
          <w:rFonts w:ascii="Consolas" w:eastAsia="Consolas" w:hAnsi="Consolas" w:cs="Consolas"/>
          <w:color w:val="333333"/>
          <w:sz w:val="18"/>
          <w:szCs w:val="18"/>
          <w:highlight w:val="white"/>
          <w:lang w:val="en-US"/>
        </w:rPr>
        <w:br/>
      </w:r>
      <w:ins w:id="76" w:author="Willian" w:date="2016-10-03T21:12:00Z">
        <w:r w:rsidR="00263E92">
          <w:rPr>
            <w:rFonts w:ascii="Consolas" w:eastAsia="Consolas" w:hAnsi="Consolas" w:cs="Consolas"/>
            <w:color w:val="000080"/>
            <w:sz w:val="18"/>
            <w:szCs w:val="18"/>
            <w:highlight w:val="white"/>
            <w:lang w:val="en-US"/>
          </w:rPr>
          <w:t xml:space="preserve">    </w:t>
        </w:r>
      </w:ins>
      <w:ins w:id="77" w:author="Willian" w:date="2016-10-03T21:11: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&lt;intent-filter&gt;</w:t>
      </w:r>
      <w:r w:rsidRPr="00D83041">
        <w:rPr>
          <w:rFonts w:ascii="Consolas" w:eastAsia="Consolas" w:hAnsi="Consolas" w:cs="Consolas"/>
          <w:color w:val="333333"/>
          <w:sz w:val="18"/>
          <w:szCs w:val="18"/>
          <w:highlight w:val="white"/>
          <w:lang w:val="en-US"/>
        </w:rPr>
        <w:t xml:space="preserve"> ... </w:t>
      </w:r>
      <w:r w:rsidRPr="00D83041">
        <w:rPr>
          <w:rFonts w:ascii="Consolas" w:eastAsia="Consolas" w:hAnsi="Consolas" w:cs="Consolas"/>
          <w:color w:val="000080"/>
          <w:sz w:val="18"/>
          <w:szCs w:val="18"/>
          <w:highlight w:val="white"/>
          <w:lang w:val="en-US"/>
        </w:rPr>
        <w:t>&lt;/intent-filter&gt;</w:t>
      </w:r>
      <w:r w:rsidRPr="00D83041">
        <w:rPr>
          <w:rFonts w:ascii="Consolas" w:eastAsia="Consolas" w:hAnsi="Consolas" w:cs="Consolas"/>
          <w:color w:val="333333"/>
          <w:sz w:val="18"/>
          <w:szCs w:val="18"/>
          <w:highlight w:val="white"/>
          <w:lang w:val="en-US"/>
        </w:rPr>
        <w:br/>
      </w:r>
      <w:ins w:id="78" w:author="Willian" w:date="2016-10-03T21:11:00Z">
        <w:r w:rsidR="00263E92">
          <w:rPr>
            <w:rFonts w:ascii="Consolas" w:eastAsia="Consolas" w:hAnsi="Consolas" w:cs="Consolas"/>
            <w:color w:val="000080"/>
            <w:sz w:val="18"/>
            <w:szCs w:val="18"/>
            <w:highlight w:val="white"/>
            <w:lang w:val="en-US"/>
          </w:rPr>
          <w:t xml:space="preserve"> </w:t>
        </w:r>
      </w:ins>
      <w:ins w:id="79" w:author="Willian" w:date="2016-10-03T21:12:00Z">
        <w:r w:rsidR="00263E92">
          <w:rPr>
            <w:rFonts w:ascii="Consolas" w:eastAsia="Consolas" w:hAnsi="Consolas" w:cs="Consolas"/>
            <w:color w:val="000080"/>
            <w:sz w:val="18"/>
            <w:szCs w:val="18"/>
            <w:highlight w:val="white"/>
            <w:lang w:val="en-US"/>
          </w:rPr>
          <w:t xml:space="preserve">    </w:t>
        </w:r>
      </w:ins>
      <w:ins w:id="80" w:author="Willian" w:date="2016-10-03T21:11: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&lt;meta-data/&gt;</w:t>
      </w:r>
      <w:r w:rsidRPr="00D83041">
        <w:rPr>
          <w:rFonts w:ascii="Consolas" w:eastAsia="Consolas" w:hAnsi="Consolas" w:cs="Consolas"/>
          <w:color w:val="333333"/>
          <w:sz w:val="18"/>
          <w:szCs w:val="18"/>
          <w:highlight w:val="white"/>
          <w:lang w:val="en-US"/>
        </w:rPr>
        <w:br/>
      </w:r>
      <w:ins w:id="81" w:author="Willian" w:date="2016-10-03T21:12:00Z">
        <w:r w:rsidR="00263E92">
          <w:rPr>
            <w:rFonts w:ascii="Consolas" w:eastAsia="Consolas" w:hAnsi="Consolas" w:cs="Consolas"/>
            <w:color w:val="000080"/>
            <w:sz w:val="18"/>
            <w:szCs w:val="18"/>
            <w:highlight w:val="white"/>
            <w:lang w:val="en-US"/>
          </w:rPr>
          <w:t xml:space="preserve">    </w:t>
        </w:r>
      </w:ins>
      <w:ins w:id="82" w:author="Willian" w:date="2016-10-03T21:11: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&lt;/service&gt;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333333"/>
          <w:sz w:val="18"/>
          <w:szCs w:val="18"/>
          <w:highlight w:val="white"/>
          <w:lang w:val="en-US"/>
        </w:rPr>
        <w:br/>
      </w:r>
      <w:ins w:id="83" w:author="Willian" w:date="2016-10-03T21:11:00Z">
        <w:r w:rsidR="00263E92">
          <w:rPr>
            <w:rFonts w:ascii="Consolas" w:eastAsia="Consolas" w:hAnsi="Consolas" w:cs="Consolas"/>
            <w:color w:val="000080"/>
            <w:sz w:val="18"/>
            <w:szCs w:val="18"/>
            <w:highlight w:val="white"/>
            <w:lang w:val="en-US"/>
          </w:rPr>
          <w:t xml:space="preserve"> </w:t>
        </w:r>
      </w:ins>
      <w:ins w:id="84" w:author="Willian" w:date="2016-10-03T21:12:00Z">
        <w:r w:rsidR="00263E92">
          <w:rPr>
            <w:rFonts w:ascii="Consolas" w:eastAsia="Consolas" w:hAnsi="Consolas" w:cs="Consolas"/>
            <w:color w:val="000080"/>
            <w:sz w:val="18"/>
            <w:szCs w:val="18"/>
            <w:highlight w:val="white"/>
            <w:lang w:val="en-US"/>
          </w:rPr>
          <w:t xml:space="preserve">    </w:t>
        </w:r>
      </w:ins>
      <w:ins w:id="85" w:author="Willian" w:date="2016-10-03T21:11: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&lt;receiver&gt;</w:t>
      </w:r>
      <w:r w:rsidRPr="00D83041">
        <w:rPr>
          <w:rFonts w:ascii="Consolas" w:eastAsia="Consolas" w:hAnsi="Consolas" w:cs="Consolas"/>
          <w:color w:val="333333"/>
          <w:sz w:val="18"/>
          <w:szCs w:val="18"/>
          <w:highlight w:val="white"/>
          <w:lang w:val="en-US"/>
        </w:rPr>
        <w:br/>
      </w:r>
      <w:ins w:id="86" w:author="Willian" w:date="2016-10-03T21:11:00Z">
        <w:r w:rsidR="00263E92">
          <w:rPr>
            <w:rFonts w:ascii="Consolas" w:eastAsia="Consolas" w:hAnsi="Consolas" w:cs="Consolas"/>
            <w:color w:val="000080"/>
            <w:sz w:val="18"/>
            <w:szCs w:val="18"/>
            <w:highlight w:val="white"/>
            <w:lang w:val="en-US"/>
          </w:rPr>
          <w:t xml:space="preserve">   </w:t>
        </w:r>
      </w:ins>
      <w:ins w:id="87" w:author="Willian" w:date="2016-10-03T21:12:00Z">
        <w:r w:rsidR="00263E92">
          <w:rPr>
            <w:rFonts w:ascii="Consolas" w:eastAsia="Consolas" w:hAnsi="Consolas" w:cs="Consolas"/>
            <w:color w:val="000080"/>
            <w:sz w:val="18"/>
            <w:szCs w:val="18"/>
            <w:highlight w:val="white"/>
            <w:lang w:val="en-US"/>
          </w:rPr>
          <w:t xml:space="preserve">    </w:t>
        </w:r>
      </w:ins>
      <w:ins w:id="88" w:author="Willian" w:date="2016-10-03T21:11: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&lt;intent-filter&gt;</w:t>
      </w:r>
      <w:r w:rsidRPr="00D83041">
        <w:rPr>
          <w:rFonts w:ascii="Consolas" w:eastAsia="Consolas" w:hAnsi="Consolas" w:cs="Consolas"/>
          <w:color w:val="333333"/>
          <w:sz w:val="18"/>
          <w:szCs w:val="18"/>
          <w:highlight w:val="white"/>
          <w:lang w:val="en-US"/>
        </w:rPr>
        <w:t xml:space="preserve"> ... </w:t>
      </w:r>
      <w:r w:rsidRPr="00D83041">
        <w:rPr>
          <w:rFonts w:ascii="Consolas" w:eastAsia="Consolas" w:hAnsi="Consolas" w:cs="Consolas"/>
          <w:color w:val="000080"/>
          <w:sz w:val="18"/>
          <w:szCs w:val="18"/>
          <w:highlight w:val="white"/>
          <w:lang w:val="en-US"/>
        </w:rPr>
        <w:t>&lt;/intent-filter&gt;</w:t>
      </w:r>
      <w:r w:rsidRPr="00D83041">
        <w:rPr>
          <w:rFonts w:ascii="Consolas" w:eastAsia="Consolas" w:hAnsi="Consolas" w:cs="Consolas"/>
          <w:color w:val="333333"/>
          <w:sz w:val="18"/>
          <w:szCs w:val="18"/>
          <w:highlight w:val="white"/>
          <w:lang w:val="en-US"/>
        </w:rPr>
        <w:br/>
      </w:r>
      <w:ins w:id="89" w:author="Willian" w:date="2016-10-03T21:11:00Z">
        <w:r w:rsidR="00263E92">
          <w:rPr>
            <w:rFonts w:ascii="Consolas" w:eastAsia="Consolas" w:hAnsi="Consolas" w:cs="Consolas"/>
            <w:color w:val="000080"/>
            <w:sz w:val="18"/>
            <w:szCs w:val="18"/>
            <w:highlight w:val="white"/>
            <w:lang w:val="en-US"/>
          </w:rPr>
          <w:lastRenderedPageBreak/>
          <w:t xml:space="preserve"> </w:t>
        </w:r>
      </w:ins>
      <w:ins w:id="90" w:author="Willian" w:date="2016-10-03T21:12:00Z">
        <w:r w:rsidR="00263E92">
          <w:rPr>
            <w:rFonts w:ascii="Consolas" w:eastAsia="Consolas" w:hAnsi="Consolas" w:cs="Consolas"/>
            <w:color w:val="000080"/>
            <w:sz w:val="18"/>
            <w:szCs w:val="18"/>
            <w:highlight w:val="white"/>
            <w:lang w:val="en-US"/>
          </w:rPr>
          <w:t xml:space="preserve">    </w:t>
        </w:r>
      </w:ins>
      <w:ins w:id="91" w:author="Willian" w:date="2016-10-03T21:11: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&lt;meta-data/&gt;</w:t>
      </w:r>
      <w:r w:rsidRPr="00D83041">
        <w:rPr>
          <w:rFonts w:ascii="Consolas" w:eastAsia="Consolas" w:hAnsi="Consolas" w:cs="Consolas"/>
          <w:color w:val="333333"/>
          <w:sz w:val="18"/>
          <w:szCs w:val="18"/>
          <w:highlight w:val="white"/>
          <w:lang w:val="en-US"/>
        </w:rPr>
        <w:br/>
      </w:r>
      <w:ins w:id="92" w:author="Willian" w:date="2016-10-03T21:11:00Z">
        <w:r w:rsidR="00263E92">
          <w:rPr>
            <w:rFonts w:ascii="Consolas" w:eastAsia="Consolas" w:hAnsi="Consolas" w:cs="Consolas"/>
            <w:color w:val="000080"/>
            <w:sz w:val="18"/>
            <w:szCs w:val="18"/>
            <w:highlight w:val="white"/>
            <w:lang w:val="en-US"/>
          </w:rPr>
          <w:t xml:space="preserve">  </w:t>
        </w:r>
      </w:ins>
      <w:ins w:id="93" w:author="Willian" w:date="2016-10-03T21:12:00Z">
        <w:r w:rsidR="00263E92">
          <w:rPr>
            <w:rFonts w:ascii="Consolas" w:eastAsia="Consolas" w:hAnsi="Consolas" w:cs="Consolas"/>
            <w:color w:val="000080"/>
            <w:sz w:val="18"/>
            <w:szCs w:val="18"/>
            <w:highlight w:val="white"/>
            <w:lang w:val="en-US"/>
          </w:rPr>
          <w:t xml:space="preserve">    </w:t>
        </w:r>
      </w:ins>
      <w:ins w:id="94" w:author="Willian" w:date="2016-10-03T21:11: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&lt;/receiver&gt;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333333"/>
          <w:sz w:val="18"/>
          <w:szCs w:val="18"/>
          <w:highlight w:val="white"/>
          <w:lang w:val="en-US"/>
        </w:rPr>
        <w:br/>
      </w:r>
      <w:ins w:id="95" w:author="Willian" w:date="2016-10-03T21:12: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&lt;provider&gt;</w:t>
      </w:r>
      <w:r w:rsidRPr="00D83041">
        <w:rPr>
          <w:rFonts w:ascii="Consolas" w:eastAsia="Consolas" w:hAnsi="Consolas" w:cs="Consolas"/>
          <w:color w:val="333333"/>
          <w:sz w:val="18"/>
          <w:szCs w:val="18"/>
          <w:highlight w:val="white"/>
          <w:lang w:val="en-US"/>
        </w:rPr>
        <w:br/>
      </w:r>
      <w:ins w:id="96" w:author="Willian" w:date="2016-10-03T21:12: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&lt;grant-uri-permission/&gt;</w:t>
      </w:r>
      <w:r w:rsidRPr="00D83041">
        <w:rPr>
          <w:rFonts w:ascii="Consolas" w:eastAsia="Consolas" w:hAnsi="Consolas" w:cs="Consolas"/>
          <w:color w:val="333333"/>
          <w:sz w:val="18"/>
          <w:szCs w:val="18"/>
          <w:highlight w:val="white"/>
          <w:lang w:val="en-US"/>
        </w:rPr>
        <w:br/>
      </w:r>
      <w:ins w:id="97" w:author="Willian" w:date="2016-10-03T21:12: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&lt;meta-data/&gt;</w:t>
      </w:r>
      <w:r w:rsidRPr="00D83041">
        <w:rPr>
          <w:rFonts w:ascii="Consolas" w:eastAsia="Consolas" w:hAnsi="Consolas" w:cs="Consolas"/>
          <w:color w:val="333333"/>
          <w:sz w:val="18"/>
          <w:szCs w:val="18"/>
          <w:highlight w:val="white"/>
          <w:lang w:val="en-US"/>
        </w:rPr>
        <w:br/>
      </w:r>
      <w:ins w:id="98" w:author="Willian" w:date="2016-10-03T21:12:00Z">
        <w:r w:rsidR="00263E92">
          <w:rPr>
            <w:rFonts w:ascii="Consolas" w:eastAsia="Consolas" w:hAnsi="Consolas" w:cs="Consolas"/>
            <w:color w:val="000080"/>
            <w:sz w:val="18"/>
            <w:szCs w:val="18"/>
            <w:highlight w:val="white"/>
            <w:lang w:val="en-US"/>
          </w:rPr>
          <w:t xml:space="preserve">   </w:t>
        </w:r>
      </w:ins>
      <w:ins w:id="99" w:author="Willian" w:date="2016-10-03T21:13:00Z">
        <w:r w:rsidR="00263E92">
          <w:rPr>
            <w:rFonts w:ascii="Consolas" w:eastAsia="Consolas" w:hAnsi="Consolas" w:cs="Consolas"/>
            <w:color w:val="000080"/>
            <w:sz w:val="18"/>
            <w:szCs w:val="18"/>
            <w:highlight w:val="white"/>
            <w:lang w:val="en-US"/>
          </w:rPr>
          <w:t xml:space="preserve">    </w:t>
        </w:r>
      </w:ins>
      <w:ins w:id="100" w:author="Willian" w:date="2016-10-03T21:12: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&lt;path-permission/&gt;</w:t>
      </w:r>
      <w:r w:rsidRPr="00D83041">
        <w:rPr>
          <w:rFonts w:ascii="Consolas" w:eastAsia="Consolas" w:hAnsi="Consolas" w:cs="Consolas"/>
          <w:color w:val="333333"/>
          <w:sz w:val="18"/>
          <w:szCs w:val="18"/>
          <w:highlight w:val="white"/>
          <w:lang w:val="en-US"/>
        </w:rPr>
        <w:br/>
      </w:r>
      <w:ins w:id="101" w:author="Willian" w:date="2016-10-03T21:12:00Z">
        <w:r w:rsidR="00263E92">
          <w:rPr>
            <w:rFonts w:ascii="Consolas" w:eastAsia="Consolas" w:hAnsi="Consolas" w:cs="Consolas"/>
            <w:color w:val="000080"/>
            <w:sz w:val="18"/>
            <w:szCs w:val="18"/>
            <w:highlight w:val="white"/>
            <w:lang w:val="en-US"/>
          </w:rPr>
          <w:t xml:space="preserve">  </w:t>
        </w:r>
      </w:ins>
      <w:ins w:id="102" w:author="Willian" w:date="2016-10-03T21:13:00Z">
        <w:r w:rsidR="00263E92">
          <w:rPr>
            <w:rFonts w:ascii="Consolas" w:eastAsia="Consolas" w:hAnsi="Consolas" w:cs="Consolas"/>
            <w:color w:val="000080"/>
            <w:sz w:val="18"/>
            <w:szCs w:val="18"/>
            <w:highlight w:val="white"/>
            <w:lang w:val="en-US"/>
          </w:rPr>
          <w:t xml:space="preserve">    </w:t>
        </w:r>
      </w:ins>
      <w:ins w:id="103" w:author="Willian" w:date="2016-10-03T21:12: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&lt;/provider&gt;</w:t>
      </w:r>
      <w:r w:rsidRPr="00D83041">
        <w:rPr>
          <w:rFonts w:ascii="Consolas" w:eastAsia="Consolas" w:hAnsi="Consolas" w:cs="Consolas"/>
          <w:color w:val="333333"/>
          <w:sz w:val="18"/>
          <w:szCs w:val="18"/>
          <w:highlight w:val="white"/>
          <w:lang w:val="en-US"/>
        </w:rPr>
        <w:br/>
      </w:r>
      <w:ins w:id="104" w:author="Willian" w:date="2016-10-03T21:12:00Z">
        <w:r w:rsidR="00263E92">
          <w:rPr>
            <w:rFonts w:ascii="Consolas" w:eastAsia="Consolas" w:hAnsi="Consolas" w:cs="Consolas"/>
            <w:color w:val="000080"/>
            <w:sz w:val="18"/>
            <w:szCs w:val="18"/>
            <w:highlight w:val="white"/>
            <w:lang w:val="en-US"/>
          </w:rPr>
          <w:t xml:space="preserve">  </w:t>
        </w:r>
      </w:ins>
      <w:ins w:id="105" w:author="Willian" w:date="2016-10-03T21:13:00Z">
        <w:r w:rsidR="00263E92">
          <w:rPr>
            <w:rFonts w:ascii="Consolas" w:eastAsia="Consolas" w:hAnsi="Consolas" w:cs="Consolas"/>
            <w:color w:val="000080"/>
            <w:sz w:val="18"/>
            <w:szCs w:val="18"/>
            <w:highlight w:val="white"/>
            <w:lang w:val="en-US"/>
          </w:rPr>
          <w:t xml:space="preserve">    </w:t>
        </w:r>
      </w:ins>
      <w:ins w:id="106" w:author="Willian" w:date="2016-10-03T21:12: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&lt;uses-library/&gt;</w:t>
      </w:r>
      <w:r w:rsidRPr="00D83041">
        <w:rPr>
          <w:rFonts w:ascii="Consolas" w:eastAsia="Consolas" w:hAnsi="Consolas" w:cs="Consolas"/>
          <w:color w:val="333333"/>
          <w:sz w:val="18"/>
          <w:szCs w:val="18"/>
          <w:highlight w:val="white"/>
          <w:lang w:val="en-US"/>
        </w:rPr>
        <w:br/>
      </w:r>
      <w:ins w:id="107" w:author="Willian" w:date="2016-10-03T21:12:00Z">
        <w:r w:rsidR="00263E92">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&lt;/application&gt;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000080"/>
          <w:sz w:val="18"/>
          <w:szCs w:val="18"/>
          <w:highlight w:val="white"/>
          <w:lang w:val="en-US"/>
        </w:rPr>
        <w:t>&lt;/manifest&gt;</w:t>
      </w:r>
    </w:p>
    <w:p w14:paraId="6CB781A3" w14:textId="77777777" w:rsidR="00626E67" w:rsidRPr="00D83041" w:rsidRDefault="00D13BCB" w:rsidP="00626E67">
      <w:pPr>
        <w:spacing w:line="324" w:lineRule="auto"/>
        <w:rPr>
          <w:lang w:val="en-US"/>
        </w:rPr>
      </w:pPr>
      <w:hyperlink r:id="rId67">
        <w:r w:rsidR="00626E67" w:rsidRPr="00051E0E">
          <w:rPr>
            <w:rStyle w:val="Hiperlink"/>
            <w:lang w:val="en-US"/>
          </w:rPr>
          <w:t>https://developer.android.com/guide/topics/manifest/manifest-element.html?hl=pt-br</w:t>
        </w:r>
      </w:hyperlink>
    </w:p>
    <w:p w14:paraId="56F528B3" w14:textId="641F16B1" w:rsidR="00626E67" w:rsidRDefault="00626E67" w:rsidP="00626E67">
      <w:r>
        <w:t xml:space="preserve">Veja que a listagem </w:t>
      </w:r>
      <w:r w:rsidR="00B137A9">
        <w:t xml:space="preserve">anterior </w:t>
      </w:r>
      <w:r>
        <w:t xml:space="preserve">se trata de um arquivo do tipo </w:t>
      </w:r>
      <w:r>
        <w:rPr>
          <w:b/>
        </w:rPr>
        <w:t xml:space="preserve">XML </w:t>
      </w:r>
      <w:r>
        <w:t>(</w:t>
      </w:r>
      <w:r w:rsidRPr="003664D8">
        <w:rPr>
          <w:i/>
        </w:rPr>
        <w:t>e</w:t>
      </w:r>
      <w:r w:rsidRPr="003664D8">
        <w:rPr>
          <w:b/>
          <w:i/>
        </w:rPr>
        <w:t>X</w:t>
      </w:r>
      <w:r w:rsidRPr="003664D8">
        <w:rPr>
          <w:i/>
        </w:rPr>
        <w:t xml:space="preserve">tensible </w:t>
      </w:r>
      <w:r w:rsidRPr="003664D8">
        <w:rPr>
          <w:b/>
          <w:i/>
        </w:rPr>
        <w:t>M</w:t>
      </w:r>
      <w:r w:rsidRPr="003664D8">
        <w:rPr>
          <w:i/>
        </w:rPr>
        <w:t xml:space="preserve">arckup </w:t>
      </w:r>
      <w:r w:rsidRPr="003664D8">
        <w:rPr>
          <w:b/>
          <w:i/>
        </w:rPr>
        <w:t>L</w:t>
      </w:r>
      <w:r w:rsidRPr="003664D8">
        <w:rPr>
          <w:i/>
        </w:rPr>
        <w:t>anguage</w:t>
      </w:r>
      <w:r>
        <w:t>).</w:t>
      </w:r>
      <w:hyperlink r:id="rId68">
        <w:r w:rsidRPr="00626E67">
          <w:rPr>
            <w:rStyle w:val="Hiperlink"/>
          </w:rPr>
          <w:t>https://developer.android.com/guide/topics/manifest/uses-sdk-element.html?hl=pt-br</w:t>
        </w:r>
      </w:hyperlink>
    </w:p>
    <w:p w14:paraId="162736D1" w14:textId="4FC6DD61" w:rsidR="00626E67" w:rsidRDefault="00626E67" w:rsidP="00626E67">
      <w:pPr>
        <w:pStyle w:val="Ttulo4"/>
      </w:pPr>
      <w:bookmarkStart w:id="108" w:name="_qlqfnjgcb1rn" w:colFirst="0" w:colLast="0"/>
      <w:bookmarkEnd w:id="108"/>
      <w:r>
        <w:t xml:space="preserve">O que é XML e por que </w:t>
      </w:r>
      <w:r w:rsidR="00D15164">
        <w:t>é utilizado</w:t>
      </w:r>
      <w:r>
        <w:t>?</w:t>
      </w:r>
    </w:p>
    <w:p w14:paraId="796EB6F4" w14:textId="5E06B5A8" w:rsidR="00626E67" w:rsidRDefault="00626E67" w:rsidP="00626E67">
      <w:r>
        <w:t xml:space="preserve">XML é uma linguagem de marcação. Antigamente muito utilizada para fazer </w:t>
      </w:r>
      <w:r w:rsidRPr="003664D8">
        <w:rPr>
          <w:i/>
        </w:rPr>
        <w:t>websites</w:t>
      </w:r>
      <w:r>
        <w:t>, juntamente com a HTML (</w:t>
      </w:r>
      <w:r w:rsidRPr="003664D8">
        <w:rPr>
          <w:i/>
        </w:rPr>
        <w:t>Hiperlink Text Markup Language</w:t>
      </w:r>
      <w:r>
        <w:t xml:space="preserve">), outra linguagem de marcação, eram utilizadas para construir a estrutura dos </w:t>
      </w:r>
      <w:r w:rsidRPr="003664D8">
        <w:rPr>
          <w:i/>
        </w:rPr>
        <w:t>sites</w:t>
      </w:r>
      <w:r>
        <w:t>. Veja exemplo de um código XML:</w:t>
      </w:r>
    </w:p>
    <w:p w14:paraId="276DB656" w14:textId="77777777" w:rsidR="00626E67" w:rsidRDefault="00626E67" w:rsidP="00626E67">
      <w:pPr>
        <w:spacing w:before="200" w:after="0" w:line="335" w:lineRule="auto"/>
        <w:ind w:left="570"/>
        <w:jc w:val="left"/>
      </w:pPr>
      <w:r>
        <w:rPr>
          <w:rFonts w:ascii="Consolas" w:eastAsia="Consolas" w:hAnsi="Consolas" w:cs="Consolas"/>
          <w:color w:val="999999"/>
          <w:sz w:val="18"/>
          <w:szCs w:val="18"/>
          <w:highlight w:val="white"/>
        </w:rPr>
        <w:t>1. &lt;?xmlversion="1.0" encoding="ISO-8859-1"?&gt;</w:t>
      </w:r>
      <w:r>
        <w:rPr>
          <w:rFonts w:ascii="Consolas" w:eastAsia="Consolas" w:hAnsi="Consolas" w:cs="Consolas"/>
          <w:color w:val="333333"/>
          <w:sz w:val="18"/>
          <w:szCs w:val="18"/>
          <w:highlight w:val="white"/>
        </w:rPr>
        <w:br/>
      </w:r>
      <w:r>
        <w:rPr>
          <w:rFonts w:ascii="Consolas" w:eastAsia="Consolas" w:hAnsi="Consolas" w:cs="Consolas"/>
          <w:color w:val="999999"/>
          <w:sz w:val="18"/>
          <w:szCs w:val="18"/>
          <w:highlight w:val="white"/>
        </w:rPr>
        <w:t xml:space="preserve">2. </w:t>
      </w:r>
      <w:r>
        <w:rPr>
          <w:rFonts w:ascii="Consolas" w:eastAsia="Consolas" w:hAnsi="Consolas" w:cs="Consolas"/>
          <w:color w:val="000080"/>
          <w:sz w:val="18"/>
          <w:szCs w:val="18"/>
          <w:highlight w:val="white"/>
        </w:rPr>
        <w:t>&lt;receita</w:t>
      </w:r>
      <w:r>
        <w:rPr>
          <w:rFonts w:ascii="Consolas" w:eastAsia="Consolas" w:hAnsi="Consolas" w:cs="Consolas"/>
          <w:color w:val="008080"/>
          <w:sz w:val="18"/>
          <w:szCs w:val="18"/>
          <w:highlight w:val="white"/>
        </w:rPr>
        <w:t>nome=</w:t>
      </w:r>
      <w:r>
        <w:rPr>
          <w:rFonts w:ascii="Consolas" w:eastAsia="Consolas" w:hAnsi="Consolas" w:cs="Consolas"/>
          <w:color w:val="BB8844"/>
          <w:sz w:val="18"/>
          <w:szCs w:val="18"/>
          <w:highlight w:val="white"/>
        </w:rPr>
        <w:t>"bolo"</w:t>
      </w:r>
      <w:r>
        <w:rPr>
          <w:rFonts w:ascii="Consolas" w:eastAsia="Consolas" w:hAnsi="Consolas" w:cs="Consolas"/>
          <w:color w:val="000080"/>
          <w:sz w:val="18"/>
          <w:szCs w:val="18"/>
          <w:highlight w:val="white"/>
        </w:rPr>
        <w:t>&gt;</w:t>
      </w:r>
      <w:r>
        <w:rPr>
          <w:rFonts w:ascii="Consolas" w:eastAsia="Consolas" w:hAnsi="Consolas" w:cs="Consolas"/>
          <w:color w:val="333333"/>
          <w:sz w:val="18"/>
          <w:szCs w:val="18"/>
          <w:highlight w:val="white"/>
        </w:rPr>
        <w:br/>
      </w:r>
      <w:r>
        <w:rPr>
          <w:rFonts w:ascii="Consolas" w:eastAsia="Consolas" w:hAnsi="Consolas" w:cs="Consolas"/>
          <w:color w:val="999999"/>
          <w:sz w:val="18"/>
          <w:szCs w:val="18"/>
          <w:highlight w:val="white"/>
        </w:rPr>
        <w:t xml:space="preserve">3. </w:t>
      </w:r>
      <w:r>
        <w:rPr>
          <w:rFonts w:ascii="Consolas" w:eastAsia="Consolas" w:hAnsi="Consolas" w:cs="Consolas"/>
          <w:color w:val="000080"/>
          <w:sz w:val="18"/>
          <w:szCs w:val="18"/>
          <w:highlight w:val="white"/>
        </w:rPr>
        <w:t>&lt;ingrediente</w:t>
      </w:r>
      <w:r>
        <w:rPr>
          <w:rFonts w:ascii="Consolas" w:eastAsia="Consolas" w:hAnsi="Consolas" w:cs="Consolas"/>
          <w:color w:val="008080"/>
          <w:sz w:val="18"/>
          <w:szCs w:val="18"/>
          <w:highlight w:val="white"/>
        </w:rPr>
        <w:t>nome=</w:t>
      </w:r>
      <w:r>
        <w:rPr>
          <w:rFonts w:ascii="Consolas" w:eastAsia="Consolas" w:hAnsi="Consolas" w:cs="Consolas"/>
          <w:color w:val="BB8844"/>
          <w:sz w:val="18"/>
          <w:szCs w:val="18"/>
          <w:highlight w:val="white"/>
        </w:rPr>
        <w:t>"fermento"</w:t>
      </w:r>
      <w:r>
        <w:rPr>
          <w:rFonts w:ascii="Consolas" w:eastAsia="Consolas" w:hAnsi="Consolas" w:cs="Consolas"/>
          <w:color w:val="008080"/>
          <w:sz w:val="18"/>
          <w:szCs w:val="18"/>
          <w:highlight w:val="white"/>
        </w:rPr>
        <w:t>quantidade=</w:t>
      </w:r>
      <w:r>
        <w:rPr>
          <w:rFonts w:ascii="Consolas" w:eastAsia="Consolas" w:hAnsi="Consolas" w:cs="Consolas"/>
          <w:color w:val="BB8844"/>
          <w:sz w:val="18"/>
          <w:szCs w:val="18"/>
          <w:highlight w:val="white"/>
        </w:rPr>
        <w:t>"7"</w:t>
      </w:r>
      <w:r>
        <w:rPr>
          <w:rFonts w:ascii="Consolas" w:eastAsia="Consolas" w:hAnsi="Consolas" w:cs="Consolas"/>
          <w:color w:val="008080"/>
          <w:sz w:val="18"/>
          <w:szCs w:val="18"/>
          <w:highlight w:val="white"/>
        </w:rPr>
        <w:t>unidade=</w:t>
      </w:r>
      <w:r>
        <w:rPr>
          <w:rFonts w:ascii="Consolas" w:eastAsia="Consolas" w:hAnsi="Consolas" w:cs="Consolas"/>
          <w:color w:val="BB8844"/>
          <w:sz w:val="18"/>
          <w:szCs w:val="18"/>
          <w:highlight w:val="white"/>
        </w:rPr>
        <w:t>"gramas"</w:t>
      </w:r>
      <w:r>
        <w:rPr>
          <w:rFonts w:ascii="Consolas" w:eastAsia="Consolas" w:hAnsi="Consolas" w:cs="Consolas"/>
          <w:color w:val="000080"/>
          <w:sz w:val="18"/>
          <w:szCs w:val="18"/>
          <w:highlight w:val="white"/>
        </w:rPr>
        <w:t>/&gt;</w:t>
      </w:r>
      <w:r>
        <w:rPr>
          <w:rFonts w:ascii="Consolas" w:eastAsia="Consolas" w:hAnsi="Consolas" w:cs="Consolas"/>
          <w:color w:val="333333"/>
          <w:sz w:val="18"/>
          <w:szCs w:val="18"/>
          <w:highlight w:val="white"/>
        </w:rPr>
        <w:br/>
      </w:r>
      <w:r>
        <w:rPr>
          <w:rFonts w:ascii="Consolas" w:eastAsia="Consolas" w:hAnsi="Consolas" w:cs="Consolas"/>
          <w:color w:val="999999"/>
          <w:sz w:val="18"/>
          <w:szCs w:val="18"/>
          <w:highlight w:val="white"/>
        </w:rPr>
        <w:t xml:space="preserve">4. </w:t>
      </w:r>
      <w:r>
        <w:rPr>
          <w:rFonts w:ascii="Consolas" w:eastAsia="Consolas" w:hAnsi="Consolas" w:cs="Consolas"/>
          <w:color w:val="000080"/>
          <w:sz w:val="18"/>
          <w:szCs w:val="18"/>
          <w:highlight w:val="white"/>
        </w:rPr>
        <w:t>&lt;ingrediente</w:t>
      </w:r>
      <w:r>
        <w:rPr>
          <w:rFonts w:ascii="Consolas" w:eastAsia="Consolas" w:hAnsi="Consolas" w:cs="Consolas"/>
          <w:color w:val="008080"/>
          <w:sz w:val="18"/>
          <w:szCs w:val="18"/>
          <w:highlight w:val="white"/>
        </w:rPr>
        <w:t>nome=</w:t>
      </w:r>
      <w:r>
        <w:rPr>
          <w:rFonts w:ascii="Consolas" w:eastAsia="Consolas" w:hAnsi="Consolas" w:cs="Consolas"/>
          <w:color w:val="BB8844"/>
          <w:sz w:val="18"/>
          <w:szCs w:val="18"/>
          <w:highlight w:val="white"/>
        </w:rPr>
        <w:t>"farinha"</w:t>
      </w:r>
      <w:r>
        <w:rPr>
          <w:rFonts w:ascii="Consolas" w:eastAsia="Consolas" w:hAnsi="Consolas" w:cs="Consolas"/>
          <w:color w:val="008080"/>
          <w:sz w:val="18"/>
          <w:szCs w:val="18"/>
          <w:highlight w:val="white"/>
        </w:rPr>
        <w:t>quantidade=</w:t>
      </w:r>
      <w:r>
        <w:rPr>
          <w:rFonts w:ascii="Consolas" w:eastAsia="Consolas" w:hAnsi="Consolas" w:cs="Consolas"/>
          <w:color w:val="BB8844"/>
          <w:sz w:val="18"/>
          <w:szCs w:val="18"/>
          <w:highlight w:val="white"/>
        </w:rPr>
        <w:t>"3"</w:t>
      </w:r>
      <w:r>
        <w:rPr>
          <w:rFonts w:ascii="Consolas" w:eastAsia="Consolas" w:hAnsi="Consolas" w:cs="Consolas"/>
          <w:color w:val="008080"/>
          <w:sz w:val="18"/>
          <w:szCs w:val="18"/>
          <w:highlight w:val="white"/>
        </w:rPr>
        <w:t>unidade=</w:t>
      </w:r>
      <w:r>
        <w:rPr>
          <w:rFonts w:ascii="Consolas" w:eastAsia="Consolas" w:hAnsi="Consolas" w:cs="Consolas"/>
          <w:color w:val="BB8844"/>
          <w:sz w:val="18"/>
          <w:szCs w:val="18"/>
          <w:highlight w:val="white"/>
        </w:rPr>
        <w:t>"xícaras"</w:t>
      </w:r>
      <w:r>
        <w:rPr>
          <w:rFonts w:ascii="Consolas" w:eastAsia="Consolas" w:hAnsi="Consolas" w:cs="Consolas"/>
          <w:color w:val="000080"/>
          <w:sz w:val="18"/>
          <w:szCs w:val="18"/>
          <w:highlight w:val="white"/>
        </w:rPr>
        <w:t>/&gt;</w:t>
      </w:r>
      <w:r>
        <w:rPr>
          <w:rFonts w:ascii="Consolas" w:eastAsia="Consolas" w:hAnsi="Consolas" w:cs="Consolas"/>
          <w:color w:val="333333"/>
          <w:sz w:val="18"/>
          <w:szCs w:val="18"/>
          <w:highlight w:val="white"/>
        </w:rPr>
        <w:br/>
      </w:r>
      <w:r>
        <w:rPr>
          <w:rFonts w:ascii="Consolas" w:eastAsia="Consolas" w:hAnsi="Consolas" w:cs="Consolas"/>
          <w:color w:val="999999"/>
          <w:sz w:val="18"/>
          <w:szCs w:val="18"/>
          <w:highlight w:val="white"/>
        </w:rPr>
        <w:t xml:space="preserve">5. </w:t>
      </w:r>
      <w:r>
        <w:rPr>
          <w:rFonts w:ascii="Consolas" w:eastAsia="Consolas" w:hAnsi="Consolas" w:cs="Consolas"/>
          <w:color w:val="333333"/>
          <w:sz w:val="18"/>
          <w:szCs w:val="18"/>
          <w:highlight w:val="white"/>
        </w:rPr>
        <w:t xml:space="preserve">    ...</w:t>
      </w:r>
      <w:r>
        <w:rPr>
          <w:rFonts w:ascii="Consolas" w:eastAsia="Consolas" w:hAnsi="Consolas" w:cs="Consolas"/>
          <w:color w:val="333333"/>
          <w:sz w:val="18"/>
          <w:szCs w:val="18"/>
          <w:highlight w:val="white"/>
        </w:rPr>
        <w:br/>
      </w:r>
      <w:r>
        <w:rPr>
          <w:rFonts w:ascii="Consolas" w:eastAsia="Consolas" w:hAnsi="Consolas" w:cs="Consolas"/>
          <w:color w:val="999999"/>
          <w:sz w:val="18"/>
          <w:szCs w:val="18"/>
          <w:highlight w:val="white"/>
        </w:rPr>
        <w:t xml:space="preserve">6. </w:t>
      </w:r>
      <w:r>
        <w:rPr>
          <w:rFonts w:ascii="Consolas" w:eastAsia="Consolas" w:hAnsi="Consolas" w:cs="Consolas"/>
          <w:color w:val="000080"/>
          <w:sz w:val="18"/>
          <w:szCs w:val="18"/>
          <w:highlight w:val="white"/>
        </w:rPr>
        <w:t>&lt;/receita&gt;</w:t>
      </w:r>
    </w:p>
    <w:p w14:paraId="36F8D949" w14:textId="77777777" w:rsidR="00626E67" w:rsidRDefault="00626E67" w:rsidP="00626E67"/>
    <w:p w14:paraId="03B48969" w14:textId="72879C7C" w:rsidR="00626E67" w:rsidRDefault="00626E67" w:rsidP="00626E67">
      <w:r>
        <w:t xml:space="preserve">Um XML é composto de </w:t>
      </w:r>
      <w:r>
        <w:rPr>
          <w:b/>
        </w:rPr>
        <w:t>elementos</w:t>
      </w:r>
      <w:r>
        <w:t xml:space="preserve"> e </w:t>
      </w:r>
      <w:r>
        <w:rPr>
          <w:b/>
        </w:rPr>
        <w:t xml:space="preserve">atributos. </w:t>
      </w:r>
      <w:r>
        <w:t xml:space="preserve">Os elementos possuem duas categorias: elementos de bloco e elementos simples. Os elementos de bloco devem possuir uma </w:t>
      </w:r>
      <w:r w:rsidRPr="003664D8">
        <w:rPr>
          <w:b/>
          <w:i/>
        </w:rPr>
        <w:t>tag</w:t>
      </w:r>
      <w:r>
        <w:rPr>
          <w:b/>
        </w:rPr>
        <w:t xml:space="preserve"> </w:t>
      </w:r>
      <w:r>
        <w:t xml:space="preserve">de abertura e uma de fechamento, enquanto os elementos simples possuem apenas uma </w:t>
      </w:r>
      <w:r w:rsidRPr="003664D8">
        <w:rPr>
          <w:i/>
        </w:rPr>
        <w:t>tag</w:t>
      </w:r>
      <w:r>
        <w:t xml:space="preserve"> que se fecha</w:t>
      </w:r>
      <w:r w:rsidR="00B137A9">
        <w:t xml:space="preserve"> automaticamente</w:t>
      </w:r>
      <w:r>
        <w:t>. Cada elemento pode possuir diversos atributos, e exclusivamente os elementos de blocos podem possuir outros elementos dentro do bloco. Veja o exemplo:</w:t>
      </w:r>
    </w:p>
    <w:p w14:paraId="400823FD" w14:textId="578B4572" w:rsidR="00626E67" w:rsidRDefault="00626E67" w:rsidP="00626E67">
      <w:pPr>
        <w:numPr>
          <w:ilvl w:val="0"/>
          <w:numId w:val="6"/>
        </w:numPr>
        <w:ind w:hanging="360"/>
        <w:contextualSpacing/>
      </w:pPr>
      <w:r>
        <w:t xml:space="preserve">Na linha 1 da listagem acima </w:t>
      </w:r>
      <w:r w:rsidR="00B137A9">
        <w:t xml:space="preserve">há </w:t>
      </w:r>
      <w:r>
        <w:t>apenas um cabeçalho que os arquivos XML devem ter;</w:t>
      </w:r>
    </w:p>
    <w:p w14:paraId="13596626" w14:textId="14F3FEC2" w:rsidR="00626E67" w:rsidRDefault="00626E67" w:rsidP="00626E67">
      <w:pPr>
        <w:numPr>
          <w:ilvl w:val="0"/>
          <w:numId w:val="6"/>
        </w:numPr>
        <w:ind w:hanging="360"/>
        <w:contextualSpacing/>
      </w:pPr>
      <w:r>
        <w:t xml:space="preserve">Na linha 2, </w:t>
      </w:r>
      <w:r w:rsidR="00B137A9">
        <w:t xml:space="preserve">pode-se </w:t>
      </w:r>
      <w:r>
        <w:t xml:space="preserve">ver a </w:t>
      </w:r>
      <w:r w:rsidRPr="003664D8">
        <w:rPr>
          <w:i/>
        </w:rPr>
        <w:t>tag</w:t>
      </w:r>
      <w:r>
        <w:t xml:space="preserve"> de abertura do elemento de bloco </w:t>
      </w:r>
      <w:r>
        <w:rPr>
          <w:b/>
        </w:rPr>
        <w:t xml:space="preserve">receita </w:t>
      </w:r>
      <w:r>
        <w:t>(</w:t>
      </w:r>
      <w:r>
        <w:rPr>
          <w:rFonts w:ascii="Consolas" w:eastAsia="Consolas" w:hAnsi="Consolas" w:cs="Consolas"/>
          <w:color w:val="000080"/>
          <w:sz w:val="18"/>
          <w:szCs w:val="18"/>
          <w:highlight w:val="white"/>
        </w:rPr>
        <w:t>&lt;receita</w:t>
      </w:r>
      <w:r>
        <w:rPr>
          <w:rFonts w:ascii="Consolas" w:eastAsia="Consolas" w:hAnsi="Consolas" w:cs="Consolas"/>
          <w:color w:val="008080"/>
          <w:sz w:val="18"/>
          <w:szCs w:val="18"/>
          <w:highlight w:val="white"/>
        </w:rPr>
        <w:t>nome=</w:t>
      </w:r>
      <w:r>
        <w:rPr>
          <w:rFonts w:ascii="Consolas" w:eastAsia="Consolas" w:hAnsi="Consolas" w:cs="Consolas"/>
          <w:color w:val="BB8844"/>
          <w:sz w:val="18"/>
          <w:szCs w:val="18"/>
          <w:highlight w:val="white"/>
        </w:rPr>
        <w:t>"bolo"</w:t>
      </w:r>
      <w:r>
        <w:rPr>
          <w:rFonts w:ascii="Consolas" w:eastAsia="Consolas" w:hAnsi="Consolas" w:cs="Consolas"/>
          <w:color w:val="000080"/>
          <w:sz w:val="18"/>
          <w:szCs w:val="18"/>
          <w:highlight w:val="white"/>
        </w:rPr>
        <w:t>&gt;</w:t>
      </w:r>
      <w:r>
        <w:t>)</w:t>
      </w:r>
      <w:r>
        <w:rPr>
          <w:b/>
        </w:rPr>
        <w:t xml:space="preserve">. </w:t>
      </w:r>
      <w:r>
        <w:t xml:space="preserve">Na linha 6 você encontra a </w:t>
      </w:r>
      <w:r w:rsidRPr="003664D8">
        <w:rPr>
          <w:i/>
        </w:rPr>
        <w:t>tag</w:t>
      </w:r>
      <w:r>
        <w:t xml:space="preserve"> de fechamento (</w:t>
      </w:r>
      <w:r>
        <w:rPr>
          <w:rFonts w:ascii="Consolas" w:eastAsia="Consolas" w:hAnsi="Consolas" w:cs="Consolas"/>
          <w:color w:val="000080"/>
          <w:sz w:val="18"/>
          <w:szCs w:val="18"/>
          <w:highlight w:val="white"/>
        </w:rPr>
        <w:t>&lt;/receita&gt;</w:t>
      </w:r>
      <w:r>
        <w:t>);</w:t>
      </w:r>
    </w:p>
    <w:p w14:paraId="67B06CFC" w14:textId="23B4B742" w:rsidR="00626E67" w:rsidRDefault="00626E67" w:rsidP="00626E67">
      <w:pPr>
        <w:numPr>
          <w:ilvl w:val="0"/>
          <w:numId w:val="6"/>
        </w:numPr>
        <w:ind w:hanging="360"/>
        <w:contextualSpacing/>
      </w:pPr>
      <w:r>
        <w:t xml:space="preserve">Mais abaixo, na linha 3, </w:t>
      </w:r>
      <w:r w:rsidR="00A508D4">
        <w:t xml:space="preserve">estão </w:t>
      </w:r>
      <w:r>
        <w:t xml:space="preserve">os elementos simples </w:t>
      </w:r>
      <w:r>
        <w:rPr>
          <w:b/>
        </w:rPr>
        <w:t xml:space="preserve">ingrediente. </w:t>
      </w:r>
      <w:r w:rsidR="00B137A9">
        <w:t xml:space="preserve">Esses </w:t>
      </w:r>
      <w:r>
        <w:t xml:space="preserve">elementos compõem o elemento receita e como não </w:t>
      </w:r>
      <w:r w:rsidR="00B137A9">
        <w:t xml:space="preserve">tem </w:t>
      </w:r>
      <w:r>
        <w:t xml:space="preserve">nenhum outro elemento dentro do ingrediente, ele possui um fechamento </w:t>
      </w:r>
      <w:r w:rsidR="00B137A9">
        <w:t xml:space="preserve">automático </w:t>
      </w:r>
      <w:r>
        <w:t>(</w:t>
      </w:r>
      <w:r>
        <w:rPr>
          <w:rFonts w:ascii="Consolas" w:eastAsia="Consolas" w:hAnsi="Consolas" w:cs="Consolas"/>
          <w:color w:val="000080"/>
          <w:sz w:val="18"/>
          <w:szCs w:val="18"/>
          <w:highlight w:val="white"/>
        </w:rPr>
        <w:t>&lt;... /&gt;</w:t>
      </w:r>
      <w:r>
        <w:t>);</w:t>
      </w:r>
    </w:p>
    <w:p w14:paraId="7651EDB0" w14:textId="4CFF2B32" w:rsidR="00626E67" w:rsidRDefault="00626E67" w:rsidP="00626E67">
      <w:pPr>
        <w:numPr>
          <w:ilvl w:val="0"/>
          <w:numId w:val="6"/>
        </w:numPr>
        <w:ind w:hanging="360"/>
        <w:contextualSpacing/>
      </w:pPr>
      <w:r>
        <w:t>Repare que em todos os elementos existem atributos</w:t>
      </w:r>
      <w:r w:rsidR="00B137A9">
        <w:t xml:space="preserve">. Esses </w:t>
      </w:r>
      <w:r>
        <w:t xml:space="preserve">atributos definem a característica </w:t>
      </w:r>
      <w:r w:rsidR="00B137A9">
        <w:t xml:space="preserve">dos </w:t>
      </w:r>
      <w:r>
        <w:t xml:space="preserve">elementos. Por exemplo, </w:t>
      </w:r>
      <w:r w:rsidR="00B137A9">
        <w:t>ao ler</w:t>
      </w:r>
      <w:r>
        <w:t xml:space="preserve"> o que este código está querendo dizer</w:t>
      </w:r>
      <w:r w:rsidR="00E24533">
        <w:t>,</w:t>
      </w:r>
      <w:r>
        <w:t xml:space="preserve"> </w:t>
      </w:r>
      <w:r w:rsidR="00E24533">
        <w:t>tem-se</w:t>
      </w:r>
      <w:r>
        <w:t xml:space="preserve">: “A </w:t>
      </w:r>
      <w:r>
        <w:rPr>
          <w:b/>
        </w:rPr>
        <w:t xml:space="preserve">receita </w:t>
      </w:r>
      <w:r>
        <w:t xml:space="preserve">de </w:t>
      </w:r>
      <w:r>
        <w:rPr>
          <w:b/>
        </w:rPr>
        <w:t>bolo</w:t>
      </w:r>
      <w:r>
        <w:t xml:space="preserve"> </w:t>
      </w:r>
      <w:r w:rsidRPr="00621F33">
        <w:rPr>
          <w:color w:val="FF0000"/>
        </w:rPr>
        <w:t>possui</w:t>
      </w:r>
      <w:r>
        <w:t xml:space="preserve"> dois ingredientes</w:t>
      </w:r>
      <w:r w:rsidR="00E24533">
        <w:t xml:space="preserve">: o </w:t>
      </w:r>
      <w:r>
        <w:rPr>
          <w:b/>
        </w:rPr>
        <w:t xml:space="preserve">fermento </w:t>
      </w:r>
      <w:r>
        <w:t xml:space="preserve">e a </w:t>
      </w:r>
      <w:r>
        <w:rPr>
          <w:b/>
        </w:rPr>
        <w:t xml:space="preserve">farinha. </w:t>
      </w:r>
      <w:r>
        <w:t xml:space="preserve">A quantidade de fermento deve ser de </w:t>
      </w:r>
      <w:r>
        <w:rPr>
          <w:b/>
        </w:rPr>
        <w:t>7 gramas</w:t>
      </w:r>
      <w:r>
        <w:t xml:space="preserve"> e </w:t>
      </w:r>
      <w:r w:rsidR="00E24533">
        <w:t xml:space="preserve">a </w:t>
      </w:r>
      <w:r>
        <w:t>de farinha</w:t>
      </w:r>
      <w:r w:rsidR="00E24533">
        <w:t xml:space="preserve"> de</w:t>
      </w:r>
      <w:r>
        <w:t xml:space="preserve"> </w:t>
      </w:r>
      <w:r>
        <w:rPr>
          <w:b/>
        </w:rPr>
        <w:t>3 xícaras”.</w:t>
      </w:r>
    </w:p>
    <w:p w14:paraId="40187997" w14:textId="77777777" w:rsidR="00626E67" w:rsidRDefault="00626E67" w:rsidP="00626E67"/>
    <w:p w14:paraId="05FD6B0E" w14:textId="6DC613BD" w:rsidR="00626E67" w:rsidRDefault="00626E67" w:rsidP="00626E67">
      <w:r>
        <w:lastRenderedPageBreak/>
        <w:t xml:space="preserve">Além do Android Manifest, todas as telas de um </w:t>
      </w:r>
      <w:r w:rsidRPr="00E55831">
        <w:rPr>
          <w:i/>
        </w:rPr>
        <w:t>app</w:t>
      </w:r>
      <w:r>
        <w:t xml:space="preserve"> Android </w:t>
      </w:r>
      <w:r w:rsidR="00E24533">
        <w:t xml:space="preserve">são </w:t>
      </w:r>
      <w:r>
        <w:t>escrita</w:t>
      </w:r>
      <w:r w:rsidR="00E24533">
        <w:t>s</w:t>
      </w:r>
      <w:r>
        <w:t xml:space="preserve"> na linguagem XML, então, </w:t>
      </w:r>
      <w:r w:rsidR="00E24533">
        <w:t xml:space="preserve">no </w:t>
      </w:r>
      <w:r>
        <w:t xml:space="preserve">decorrer do curso, </w:t>
      </w:r>
      <w:r w:rsidR="00E24533">
        <w:t xml:space="preserve">você </w:t>
      </w:r>
      <w:r>
        <w:t>aprender</w:t>
      </w:r>
      <w:r w:rsidR="00E24533">
        <w:t>á</w:t>
      </w:r>
      <w:r>
        <w:t xml:space="preserve"> com mais profundidade </w:t>
      </w:r>
      <w:r w:rsidR="00E24533">
        <w:t xml:space="preserve">essa </w:t>
      </w:r>
      <w:r>
        <w:t>linguagem de marcação.</w:t>
      </w:r>
    </w:p>
    <w:p w14:paraId="6600995A" w14:textId="30485A51" w:rsidR="00626E67" w:rsidRDefault="00626E67" w:rsidP="00626E67">
      <w:r>
        <w:t xml:space="preserve">Agora que </w:t>
      </w:r>
      <w:r w:rsidR="00E24533">
        <w:t xml:space="preserve">você entendeu </w:t>
      </w:r>
      <w:r>
        <w:t xml:space="preserve">um pouco do XML, </w:t>
      </w:r>
      <w:r w:rsidR="00E24533">
        <w:t xml:space="preserve">é hora de </w:t>
      </w:r>
      <w:r>
        <w:t>ver algumas convenções para o arquivo manifesto</w:t>
      </w:r>
      <w:r w:rsidR="00E24533">
        <w:t>.</w:t>
      </w:r>
    </w:p>
    <w:p w14:paraId="40080469" w14:textId="77777777" w:rsidR="00626E67" w:rsidRDefault="00626E67" w:rsidP="00626E67">
      <w:pPr>
        <w:pStyle w:val="Ttulo3"/>
      </w:pPr>
      <w:bookmarkStart w:id="109" w:name="_cxx2vkj8qr7t" w:colFirst="0" w:colLast="0"/>
      <w:bookmarkEnd w:id="109"/>
      <w:r>
        <w:t>Convenções</w:t>
      </w:r>
    </w:p>
    <w:p w14:paraId="0E9E0D82" w14:textId="77777777" w:rsidR="00626E67" w:rsidRDefault="00626E67" w:rsidP="00626E67">
      <w:r w:rsidRPr="00DF2376">
        <w:t>Abaixo algumas convenções e regras que se aplicam geralmente a todos os elementos e atributos no manifesto:</w:t>
      </w:r>
    </w:p>
    <w:p w14:paraId="6078F424" w14:textId="1ADA9360" w:rsidR="00626E67" w:rsidRDefault="00626E67" w:rsidP="00626E67">
      <w:pPr>
        <w:ind w:left="539"/>
      </w:pPr>
      <w:r>
        <w:rPr>
          <w:b/>
          <w:color w:val="666666"/>
        </w:rPr>
        <w:t>Obs</w:t>
      </w:r>
      <w:r w:rsidR="00E24533">
        <w:rPr>
          <w:b/>
          <w:color w:val="666666"/>
        </w:rPr>
        <w:t>.</w:t>
      </w:r>
      <w:r>
        <w:rPr>
          <w:b/>
          <w:color w:val="666666"/>
        </w:rPr>
        <w:t>:</w:t>
      </w:r>
      <w:r>
        <w:rPr>
          <w:color w:val="666666"/>
        </w:rPr>
        <w:t xml:space="preserve"> Podem aparecer alguns termos que </w:t>
      </w:r>
      <w:r w:rsidR="00E24533">
        <w:rPr>
          <w:color w:val="666666"/>
        </w:rPr>
        <w:t xml:space="preserve">você </w:t>
      </w:r>
      <w:r>
        <w:rPr>
          <w:color w:val="666666"/>
        </w:rPr>
        <w:t xml:space="preserve">não conhece ainda, mas </w:t>
      </w:r>
      <w:r w:rsidR="00E24533">
        <w:rPr>
          <w:color w:val="666666"/>
        </w:rPr>
        <w:t xml:space="preserve">no </w:t>
      </w:r>
      <w:r>
        <w:rPr>
          <w:color w:val="666666"/>
        </w:rPr>
        <w:t>decorrer do curso eles ficarão claro</w:t>
      </w:r>
      <w:r w:rsidR="00E24533">
        <w:rPr>
          <w:color w:val="666666"/>
        </w:rPr>
        <w:t>s</w:t>
      </w:r>
      <w:r>
        <w:rPr>
          <w:color w:val="666666"/>
        </w:rPr>
        <w:t>. Esta aula é para que você</w:t>
      </w:r>
      <w:r w:rsidR="00E24533">
        <w:rPr>
          <w:color w:val="666666"/>
        </w:rPr>
        <w:t xml:space="preserve"> a</w:t>
      </w:r>
      <w:r>
        <w:rPr>
          <w:color w:val="666666"/>
        </w:rPr>
        <w:t xml:space="preserve"> tome como referência na hora </w:t>
      </w:r>
      <w:r>
        <w:rPr>
          <w:color w:val="FF0000"/>
        </w:rPr>
        <w:t xml:space="preserve">de </w:t>
      </w:r>
      <w:r>
        <w:rPr>
          <w:color w:val="666666"/>
        </w:rPr>
        <w:t xml:space="preserve">criar </w:t>
      </w:r>
      <w:r w:rsidR="00E24533">
        <w:rPr>
          <w:color w:val="666666"/>
        </w:rPr>
        <w:t xml:space="preserve">seu </w:t>
      </w:r>
      <w:r>
        <w:rPr>
          <w:color w:val="666666"/>
        </w:rPr>
        <w:t>aplicativo. Quando houver dúvidas sobre o manifesto, basta voltar e revisar esta aula.</w:t>
      </w:r>
    </w:p>
    <w:p w14:paraId="1B3AE099" w14:textId="77777777" w:rsidR="00626E67" w:rsidRDefault="00626E67" w:rsidP="00626E67">
      <w:r>
        <w:rPr>
          <w:b/>
        </w:rPr>
        <w:t>Elementos:</w:t>
      </w:r>
    </w:p>
    <w:p w14:paraId="3CC7070D" w14:textId="411A3F3A" w:rsidR="00626E67" w:rsidRDefault="00626E67" w:rsidP="00626E67">
      <w:pPr>
        <w:numPr>
          <w:ilvl w:val="0"/>
          <w:numId w:val="11"/>
        </w:numPr>
        <w:ind w:hanging="360"/>
        <w:contextualSpacing/>
      </w:pPr>
      <w:r>
        <w:t xml:space="preserve">Somente os elementos </w:t>
      </w:r>
      <w:r>
        <w:rPr>
          <w:rFonts w:ascii="Consolas" w:eastAsia="Consolas" w:hAnsi="Consolas" w:cs="Consolas"/>
          <w:color w:val="000080"/>
          <w:sz w:val="18"/>
          <w:szCs w:val="18"/>
          <w:highlight w:val="white"/>
        </w:rPr>
        <w:t>&lt;manifest&gt;</w:t>
      </w:r>
      <w:r w:rsidR="00A508D4">
        <w:rPr>
          <w:rFonts w:ascii="Consolas" w:eastAsia="Consolas" w:hAnsi="Consolas" w:cs="Consolas"/>
          <w:color w:val="000080"/>
          <w:sz w:val="18"/>
          <w:szCs w:val="18"/>
          <w:highlight w:val="white"/>
        </w:rPr>
        <w:t xml:space="preserve"> </w:t>
      </w:r>
      <w:r>
        <w:rPr>
          <w:highlight w:val="white"/>
        </w:rPr>
        <w:t>e</w:t>
      </w:r>
      <w:r w:rsidR="00A508D4">
        <w:rPr>
          <w:highlight w:val="white"/>
        </w:rPr>
        <w:t xml:space="preserve"> </w:t>
      </w:r>
      <w:r>
        <w:rPr>
          <w:rFonts w:ascii="Consolas" w:eastAsia="Consolas" w:hAnsi="Consolas" w:cs="Consolas"/>
          <w:color w:val="000080"/>
          <w:sz w:val="18"/>
          <w:szCs w:val="18"/>
          <w:highlight w:val="white"/>
        </w:rPr>
        <w:t>&lt;application&gt;</w:t>
      </w:r>
      <w:r>
        <w:rPr>
          <w:highlight w:val="white"/>
        </w:rPr>
        <w:t>são obrigatórios. Os demais elementos podem ocorrer diversas vezes ou nunca.</w:t>
      </w:r>
    </w:p>
    <w:p w14:paraId="3A6663C7" w14:textId="48C56AF7" w:rsidR="00626E67" w:rsidRPr="00FF53A1" w:rsidRDefault="00626E67" w:rsidP="00FF53A1">
      <w:pPr>
        <w:numPr>
          <w:ilvl w:val="0"/>
          <w:numId w:val="11"/>
        </w:numPr>
        <w:ind w:hanging="360"/>
        <w:contextualSpacing/>
        <w:rPr>
          <w:highlight w:val="white"/>
        </w:rPr>
      </w:pPr>
      <w:r>
        <w:rPr>
          <w:highlight w:val="white"/>
        </w:rPr>
        <w:t xml:space="preserve">Elementos de mesmo nível geralmente não são ordenados e podem ser combinados entre si em qualquer sequência. O elemento </w:t>
      </w:r>
      <w:r>
        <w:rPr>
          <w:rFonts w:ascii="Consolas" w:eastAsia="Consolas" w:hAnsi="Consolas" w:cs="Consolas"/>
          <w:color w:val="000080"/>
          <w:sz w:val="18"/>
          <w:szCs w:val="18"/>
          <w:highlight w:val="white"/>
        </w:rPr>
        <w:t>&lt;activity-alias&gt;</w:t>
      </w:r>
      <w:r>
        <w:rPr>
          <w:highlight w:val="white"/>
        </w:rPr>
        <w:t xml:space="preserve"> é uma exceção a essa regra: ele deve seguir o </w:t>
      </w:r>
      <w:r>
        <w:rPr>
          <w:rFonts w:ascii="Consolas" w:eastAsia="Consolas" w:hAnsi="Consolas" w:cs="Consolas"/>
          <w:color w:val="000080"/>
          <w:sz w:val="18"/>
          <w:szCs w:val="18"/>
          <w:highlight w:val="white"/>
        </w:rPr>
        <w:t>&lt;activity&gt;</w:t>
      </w:r>
      <w:r>
        <w:rPr>
          <w:highlight w:val="white"/>
        </w:rPr>
        <w:t xml:space="preserve"> para o qual </w:t>
      </w:r>
      <w:commentRangeStart w:id="110"/>
      <w:commentRangeStart w:id="111"/>
      <w:r>
        <w:rPr>
          <w:highlight w:val="white"/>
        </w:rPr>
        <w:t>é o “apelido”</w:t>
      </w:r>
      <w:commentRangeEnd w:id="110"/>
      <w:r w:rsidR="001042D6">
        <w:rPr>
          <w:rStyle w:val="Refdecomentrio"/>
        </w:rPr>
        <w:commentReference w:id="110"/>
      </w:r>
      <w:commentRangeEnd w:id="111"/>
      <w:r w:rsidR="00FF53A1">
        <w:rPr>
          <w:rStyle w:val="Refdecomentrio"/>
        </w:rPr>
        <w:commentReference w:id="111"/>
      </w:r>
      <w:r>
        <w:rPr>
          <w:highlight w:val="white"/>
        </w:rPr>
        <w:t>.</w:t>
      </w:r>
      <w:ins w:id="112" w:author="Willian" w:date="2016-10-03T21:16:00Z">
        <w:r w:rsidR="00FF53A1">
          <w:rPr>
            <w:highlight w:val="white"/>
          </w:rPr>
          <w:t xml:space="preserve"> Isto quer dizer que o elemento </w:t>
        </w:r>
      </w:ins>
      <w:ins w:id="113" w:author="Willian" w:date="2016-10-03T21:17:00Z">
        <w:r w:rsidR="00FF53A1">
          <w:rPr>
            <w:rFonts w:ascii="Consolas" w:eastAsia="Consolas" w:hAnsi="Consolas" w:cs="Consolas"/>
            <w:color w:val="000080"/>
            <w:sz w:val="18"/>
            <w:szCs w:val="18"/>
            <w:highlight w:val="white"/>
          </w:rPr>
          <w:t>&lt;activity-alias&gt;</w:t>
        </w:r>
        <w:r w:rsidR="00FF53A1">
          <w:rPr>
            <w:rFonts w:ascii="Consolas" w:eastAsia="Consolas" w:hAnsi="Consolas" w:cs="Consolas"/>
            <w:color w:val="000080"/>
            <w:sz w:val="18"/>
            <w:szCs w:val="18"/>
            <w:highlight w:val="white"/>
          </w:rPr>
          <w:t xml:space="preserve">, </w:t>
        </w:r>
        <w:r w:rsidR="00FF53A1" w:rsidRPr="00FF53A1">
          <w:rPr>
            <w:highlight w:val="white"/>
          </w:rPr>
          <w:t>que</w:t>
        </w:r>
        <w:r w:rsidR="00FF53A1">
          <w:rPr>
            <w:highlight w:val="white"/>
          </w:rPr>
          <w:t xml:space="preserve"> a grosso modo define um “apelido” a uma Activity deve estar imediatamente ap</w:t>
        </w:r>
      </w:ins>
      <w:ins w:id="114" w:author="Willian" w:date="2016-10-03T21:18:00Z">
        <w:r w:rsidR="00FF53A1">
          <w:rPr>
            <w:highlight w:val="white"/>
          </w:rPr>
          <w:t xml:space="preserve">ós a Activity no qual ele irá apelidar. O aprofundamento destes termos mais específicos você pode encontrar na </w:t>
        </w:r>
      </w:ins>
      <w:ins w:id="115" w:author="Willian" w:date="2016-10-03T21:19:00Z">
        <w:r w:rsidR="00FF53A1">
          <w:rPr>
            <w:highlight w:val="white"/>
          </w:rPr>
          <w:t>documentação oficial do Android, mas não se preocupe, não iremos utilizá-los no nosso curso.</w:t>
        </w:r>
      </w:ins>
    </w:p>
    <w:p w14:paraId="050E8BE8" w14:textId="77777777" w:rsidR="00626E67" w:rsidRDefault="00626E67" w:rsidP="00626E67">
      <w:r>
        <w:rPr>
          <w:b/>
        </w:rPr>
        <w:t>Atributos:</w:t>
      </w:r>
    </w:p>
    <w:p w14:paraId="1A1A091E" w14:textId="5FED018A" w:rsidR="00626E67" w:rsidRDefault="00626E67" w:rsidP="00626E67">
      <w:pPr>
        <w:numPr>
          <w:ilvl w:val="0"/>
          <w:numId w:val="15"/>
        </w:numPr>
        <w:ind w:hanging="360"/>
        <w:contextualSpacing/>
      </w:pPr>
      <w:r>
        <w:t xml:space="preserve">Formalmente, todos os atributos são opcionais. No entanto, alguns deles devem ser especificados para um elemento </w:t>
      </w:r>
      <w:r>
        <w:rPr>
          <w:color w:val="FF0000"/>
        </w:rPr>
        <w:t>e assim</w:t>
      </w:r>
      <w:r>
        <w:t xml:space="preserve"> cumprir </w:t>
      </w:r>
      <w:r>
        <w:rPr>
          <w:color w:val="FF0000"/>
        </w:rPr>
        <w:t>com</w:t>
      </w:r>
      <w:r>
        <w:t xml:space="preserve"> sua finalidade. Use a documentação como guia. Atributos opcionais geralmente possuem um valor padrão intrínseco.</w:t>
      </w:r>
    </w:p>
    <w:p w14:paraId="73DC8276" w14:textId="19284196" w:rsidR="00626E67" w:rsidRDefault="00626E67" w:rsidP="00626E67">
      <w:pPr>
        <w:numPr>
          <w:ilvl w:val="0"/>
          <w:numId w:val="15"/>
        </w:numPr>
        <w:ind w:hanging="360"/>
        <w:contextualSpacing/>
      </w:pPr>
      <w:r>
        <w:t xml:space="preserve">Exceto por alguns atributos do elemento raiz, todos os nomes de atributo têm um prefixo </w:t>
      </w:r>
      <w:r>
        <w:rPr>
          <w:rFonts w:ascii="Consolas" w:eastAsia="Consolas" w:hAnsi="Consolas" w:cs="Consolas"/>
          <w:color w:val="008080"/>
          <w:sz w:val="18"/>
          <w:szCs w:val="18"/>
          <w:highlight w:val="white"/>
        </w:rPr>
        <w:t>android:</w:t>
      </w:r>
      <w:r>
        <w:t xml:space="preserve">. Exemplo: </w:t>
      </w:r>
      <w:r>
        <w:rPr>
          <w:rFonts w:ascii="Consolas" w:eastAsia="Consolas" w:hAnsi="Consolas" w:cs="Consolas"/>
          <w:color w:val="008080"/>
          <w:sz w:val="18"/>
          <w:szCs w:val="18"/>
          <w:highlight w:val="white"/>
        </w:rPr>
        <w:t>android:alwaysRetainTaskState</w:t>
      </w:r>
      <w:r>
        <w:t xml:space="preserve">. Como </w:t>
      </w:r>
      <w:r w:rsidR="001042D6">
        <w:t xml:space="preserve">esse </w:t>
      </w:r>
      <w:r>
        <w:t xml:space="preserve">prefixo é regra, geralmente </w:t>
      </w:r>
      <w:r w:rsidR="001042D6">
        <w:t xml:space="preserve">ao </w:t>
      </w:r>
      <w:r>
        <w:t>se consultar a documentação oficial</w:t>
      </w:r>
      <w:r w:rsidR="001042D6">
        <w:t>,</w:t>
      </w:r>
      <w:r>
        <w:t xml:space="preserve"> ele é omitido, então não se assuste. O Android Studio tem uma maneira especial de tratá-los também, </w:t>
      </w:r>
      <w:r w:rsidRPr="00621F33">
        <w:rPr>
          <w:color w:val="FF0000"/>
        </w:rPr>
        <w:t>portanto</w:t>
      </w:r>
      <w:r>
        <w:t xml:space="preserve"> você não precisa escrevê-lo, pois a IDE reconhecerá o atributo e aplicará o prefixo para você.</w:t>
      </w:r>
    </w:p>
    <w:p w14:paraId="6D85DC67" w14:textId="77777777" w:rsidR="00626E67" w:rsidRDefault="00626E67" w:rsidP="00626E67">
      <w:pPr>
        <w:rPr>
          <w:b/>
        </w:rPr>
      </w:pPr>
    </w:p>
    <w:p w14:paraId="43655F38" w14:textId="77777777" w:rsidR="00626E67" w:rsidRDefault="00626E67" w:rsidP="00626E67">
      <w:r>
        <w:rPr>
          <w:b/>
        </w:rPr>
        <w:t>Vários valores:</w:t>
      </w:r>
    </w:p>
    <w:p w14:paraId="2302AE4E" w14:textId="29A3A239" w:rsidR="00626E67" w:rsidRDefault="00626E67" w:rsidP="00626E67">
      <w:pPr>
        <w:numPr>
          <w:ilvl w:val="0"/>
          <w:numId w:val="4"/>
        </w:numPr>
        <w:ind w:hanging="360"/>
        <w:contextualSpacing/>
      </w:pPr>
      <w:r>
        <w:t xml:space="preserve">Se houver a necessidade de especificar mais de um valor para um atributo de um mesmo elemento, basta </w:t>
      </w:r>
      <w:r w:rsidR="00A508D4">
        <w:t>repeti-lo</w:t>
      </w:r>
      <w:r>
        <w:t xml:space="preserve"> </w:t>
      </w:r>
      <w:r w:rsidR="001042D6">
        <w:t xml:space="preserve">em vez </w:t>
      </w:r>
      <w:r>
        <w:t>de listar vários valores dentro de um único elemento. Por exemplo, um filtro de intenção pode listar algumas ações:</w:t>
      </w:r>
    </w:p>
    <w:p w14:paraId="38E59A56" w14:textId="77777777" w:rsidR="00626E67" w:rsidRDefault="00626E67" w:rsidP="00626E67">
      <w:pPr>
        <w:spacing w:after="0" w:line="335" w:lineRule="auto"/>
        <w:ind w:left="1280"/>
        <w:jc w:val="left"/>
      </w:pPr>
      <w:r w:rsidRPr="00D83041">
        <w:rPr>
          <w:rFonts w:ascii="Consolas" w:eastAsia="Consolas" w:hAnsi="Consolas" w:cs="Consolas"/>
          <w:color w:val="000080"/>
          <w:sz w:val="18"/>
          <w:szCs w:val="18"/>
          <w:highlight w:val="white"/>
          <w:lang w:val="en-US"/>
        </w:rPr>
        <w:t>&lt;intent-filter</w:t>
      </w:r>
      <w:r w:rsidRPr="00D83041">
        <w:rPr>
          <w:rFonts w:ascii="Consolas" w:eastAsia="Consolas" w:hAnsi="Consolas" w:cs="Consolas"/>
          <w:color w:val="333333"/>
          <w:sz w:val="18"/>
          <w:szCs w:val="18"/>
          <w:highlight w:val="white"/>
          <w:lang w:val="en-US"/>
        </w:rPr>
        <w:t xml:space="preserve"> ... </w:t>
      </w:r>
      <w:r w:rsidRPr="00D83041">
        <w:rPr>
          <w:rFonts w:ascii="Consolas" w:eastAsia="Consolas" w:hAnsi="Consolas" w:cs="Consolas"/>
          <w:color w:val="000080"/>
          <w:sz w:val="18"/>
          <w:szCs w:val="18"/>
          <w:highlight w:val="white"/>
          <w:lang w:val="en-US"/>
        </w:rPr>
        <w:t>&gt;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000080"/>
          <w:sz w:val="18"/>
          <w:szCs w:val="18"/>
          <w:highlight w:val="white"/>
          <w:lang w:val="en-US"/>
        </w:rPr>
        <w:t>&lt;action</w:t>
      </w:r>
      <w:r w:rsidRPr="00D83041">
        <w:rPr>
          <w:rFonts w:ascii="Consolas" w:eastAsia="Consolas" w:hAnsi="Consolas" w:cs="Consolas"/>
          <w:color w:val="008080"/>
          <w:sz w:val="18"/>
          <w:szCs w:val="18"/>
          <w:highlight w:val="white"/>
          <w:lang w:val="en-US"/>
        </w:rPr>
        <w:t>android:name=</w:t>
      </w:r>
      <w:r w:rsidRPr="00D83041">
        <w:rPr>
          <w:rFonts w:ascii="Consolas" w:eastAsia="Consolas" w:hAnsi="Consolas" w:cs="Consolas"/>
          <w:color w:val="BB8844"/>
          <w:sz w:val="18"/>
          <w:szCs w:val="18"/>
          <w:highlight w:val="white"/>
          <w:lang w:val="en-US"/>
        </w:rPr>
        <w:t>"android.intent.action.EDIT"</w:t>
      </w:r>
      <w:r w:rsidRPr="00D83041">
        <w:rPr>
          <w:rFonts w:ascii="Consolas" w:eastAsia="Consolas" w:hAnsi="Consolas" w:cs="Consolas"/>
          <w:color w:val="000080"/>
          <w:sz w:val="18"/>
          <w:szCs w:val="18"/>
          <w:highlight w:val="white"/>
          <w:lang w:val="en-US"/>
        </w:rPr>
        <w:t>/&gt;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000080"/>
          <w:sz w:val="18"/>
          <w:szCs w:val="18"/>
          <w:highlight w:val="white"/>
          <w:lang w:val="en-US"/>
        </w:rPr>
        <w:t>&lt;action</w:t>
      </w:r>
      <w:r w:rsidRPr="00D83041">
        <w:rPr>
          <w:rFonts w:ascii="Consolas" w:eastAsia="Consolas" w:hAnsi="Consolas" w:cs="Consolas"/>
          <w:color w:val="008080"/>
          <w:sz w:val="18"/>
          <w:szCs w:val="18"/>
          <w:highlight w:val="white"/>
          <w:lang w:val="en-US"/>
        </w:rPr>
        <w:t>android:name=</w:t>
      </w:r>
      <w:r w:rsidRPr="00D83041">
        <w:rPr>
          <w:rFonts w:ascii="Consolas" w:eastAsia="Consolas" w:hAnsi="Consolas" w:cs="Consolas"/>
          <w:color w:val="BB8844"/>
          <w:sz w:val="18"/>
          <w:szCs w:val="18"/>
          <w:highlight w:val="white"/>
          <w:lang w:val="en-US"/>
        </w:rPr>
        <w:t>"android.intent.action.INSERT"</w:t>
      </w:r>
      <w:r w:rsidRPr="00D83041">
        <w:rPr>
          <w:rFonts w:ascii="Consolas" w:eastAsia="Consolas" w:hAnsi="Consolas" w:cs="Consolas"/>
          <w:color w:val="000080"/>
          <w:sz w:val="18"/>
          <w:szCs w:val="18"/>
          <w:highlight w:val="white"/>
          <w:lang w:val="en-US"/>
        </w:rPr>
        <w:t>/&gt;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000080"/>
          <w:sz w:val="18"/>
          <w:szCs w:val="18"/>
          <w:highlight w:val="white"/>
          <w:lang w:val="en-US"/>
        </w:rPr>
        <w:t>&lt;action</w:t>
      </w:r>
      <w:r w:rsidRPr="00D83041">
        <w:rPr>
          <w:rFonts w:ascii="Consolas" w:eastAsia="Consolas" w:hAnsi="Consolas" w:cs="Consolas"/>
          <w:color w:val="008080"/>
          <w:sz w:val="18"/>
          <w:szCs w:val="18"/>
          <w:highlight w:val="white"/>
          <w:lang w:val="en-US"/>
        </w:rPr>
        <w:t>android:name=</w:t>
      </w:r>
      <w:r w:rsidRPr="00D83041">
        <w:rPr>
          <w:rFonts w:ascii="Consolas" w:eastAsia="Consolas" w:hAnsi="Consolas" w:cs="Consolas"/>
          <w:color w:val="BB8844"/>
          <w:sz w:val="18"/>
          <w:szCs w:val="18"/>
          <w:highlight w:val="white"/>
          <w:lang w:val="en-US"/>
        </w:rPr>
        <w:t>"android.intent.action.DELETE"</w:t>
      </w:r>
      <w:r w:rsidRPr="00D83041">
        <w:rPr>
          <w:rFonts w:ascii="Consolas" w:eastAsia="Consolas" w:hAnsi="Consolas" w:cs="Consolas"/>
          <w:color w:val="000080"/>
          <w:sz w:val="18"/>
          <w:szCs w:val="18"/>
          <w:highlight w:val="white"/>
          <w:lang w:val="en-US"/>
        </w:rPr>
        <w:t>/&gt;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333333"/>
          <w:sz w:val="18"/>
          <w:szCs w:val="18"/>
          <w:highlight w:val="white"/>
          <w:lang w:val="en-US"/>
        </w:rPr>
        <w:lastRenderedPageBreak/>
        <w:t xml:space="preserve">    ...</w:t>
      </w:r>
      <w:r w:rsidRPr="00D83041">
        <w:rPr>
          <w:rFonts w:ascii="Consolas" w:eastAsia="Consolas" w:hAnsi="Consolas" w:cs="Consolas"/>
          <w:color w:val="333333"/>
          <w:sz w:val="18"/>
          <w:szCs w:val="18"/>
          <w:highlight w:val="white"/>
          <w:lang w:val="en-US"/>
        </w:rPr>
        <w:br/>
      </w:r>
      <w:r>
        <w:rPr>
          <w:rFonts w:ascii="Consolas" w:eastAsia="Consolas" w:hAnsi="Consolas" w:cs="Consolas"/>
          <w:color w:val="000080"/>
          <w:sz w:val="18"/>
          <w:szCs w:val="18"/>
          <w:highlight w:val="white"/>
        </w:rPr>
        <w:t>&lt;/intent-filter&gt;</w:t>
      </w:r>
    </w:p>
    <w:p w14:paraId="5B5EB154" w14:textId="77777777" w:rsidR="00626E67" w:rsidRDefault="00626E67" w:rsidP="00626E67">
      <w:pPr>
        <w:spacing w:after="0" w:line="335" w:lineRule="auto"/>
        <w:ind w:left="720"/>
      </w:pPr>
    </w:p>
    <w:p w14:paraId="5AC5C66B" w14:textId="77777777" w:rsidR="00626E67" w:rsidRDefault="00626E67" w:rsidP="00626E67">
      <w:r>
        <w:rPr>
          <w:b/>
        </w:rPr>
        <w:t>Valores de recurso:</w:t>
      </w:r>
    </w:p>
    <w:p w14:paraId="7059EE14" w14:textId="4C77A692" w:rsidR="00626E67" w:rsidRPr="008C3281" w:rsidRDefault="00626E67" w:rsidP="00626E67">
      <w:pPr>
        <w:numPr>
          <w:ilvl w:val="0"/>
          <w:numId w:val="18"/>
        </w:numPr>
        <w:ind w:hanging="360"/>
        <w:contextualSpacing/>
      </w:pPr>
      <w:r w:rsidRPr="008C3281">
        <w:t xml:space="preserve">Alguns atributos têm valores que podem ser exibidos aos usuários, por exemplo, uma </w:t>
      </w:r>
      <w:r w:rsidRPr="009377B0">
        <w:rPr>
          <w:i/>
        </w:rPr>
        <w:t>string</w:t>
      </w:r>
      <w:r w:rsidRPr="008C3281">
        <w:t xml:space="preserve"> ou um ícone de uma atividade. Os valores desses atributos devem ser localizados </w:t>
      </w:r>
      <w:r w:rsidR="009377B0" w:rsidRPr="008C3281">
        <w:t xml:space="preserve">e, </w:t>
      </w:r>
      <w:r w:rsidR="009377B0">
        <w:t>portanto</w:t>
      </w:r>
      <w:r w:rsidRPr="008C3281">
        <w:t xml:space="preserve">, definidos </w:t>
      </w:r>
      <w:r w:rsidR="001042D6">
        <w:t>com base em</w:t>
      </w:r>
      <w:r w:rsidRPr="008C3281">
        <w:t xml:space="preserve"> um recurso ou tema. Os valores de recurso são expressos no formato a seguir:</w:t>
      </w:r>
    </w:p>
    <w:p w14:paraId="450F7518" w14:textId="77777777" w:rsidR="00626E67" w:rsidRDefault="00626E67" w:rsidP="00626E67">
      <w:pPr>
        <w:spacing w:after="0" w:line="240" w:lineRule="auto"/>
        <w:ind w:left="720"/>
        <w:jc w:val="center"/>
      </w:pPr>
      <w:r>
        <w:rPr>
          <w:rFonts w:ascii="Consolas" w:eastAsia="Consolas" w:hAnsi="Consolas" w:cs="Consolas"/>
          <w:color w:val="BB8844"/>
          <w:sz w:val="18"/>
          <w:szCs w:val="18"/>
          <w:highlight w:val="white"/>
        </w:rPr>
        <w:t>@[&lt;i&gt;pacote&lt;/i&gt;:]&lt;i&gt;tipo&lt;/i&gt;:&lt;i&gt;nome&lt;/i&gt;</w:t>
      </w:r>
    </w:p>
    <w:p w14:paraId="7D0BEF0F" w14:textId="77777777" w:rsidR="00626E67" w:rsidRDefault="00626E67" w:rsidP="00626E67">
      <w:pPr>
        <w:ind w:left="689"/>
      </w:pPr>
    </w:p>
    <w:p w14:paraId="4DDF0E61" w14:textId="253E02D0" w:rsidR="00626E67" w:rsidRDefault="00626E67" w:rsidP="00626E67">
      <w:pPr>
        <w:ind w:left="689"/>
      </w:pPr>
      <w:r>
        <w:t xml:space="preserve">O nome do </w:t>
      </w:r>
      <w:r w:rsidRPr="00051E0E">
        <w:rPr>
          <w:b/>
        </w:rPr>
        <w:t>pacote</w:t>
      </w:r>
      <w:r>
        <w:t xml:space="preserve"> pode ser omitido se o recurso estiver no mesmo pacote que o aplicativo</w:t>
      </w:r>
      <w:r w:rsidR="002866BD">
        <w:t>.</w:t>
      </w:r>
      <w:r>
        <w:t xml:space="preserve"> </w:t>
      </w:r>
      <w:r w:rsidR="002866BD">
        <w:t xml:space="preserve">O item </w:t>
      </w:r>
      <w:r w:rsidRPr="00FA2F0F">
        <w:rPr>
          <w:b/>
        </w:rPr>
        <w:t>tipo</w:t>
      </w:r>
      <w:r>
        <w:t xml:space="preserve"> é um tipo de recurso </w:t>
      </w:r>
      <w:r w:rsidR="002866BD">
        <w:t>(</w:t>
      </w:r>
      <w:r>
        <w:t>como uma "</w:t>
      </w:r>
      <w:r w:rsidRPr="009377B0">
        <w:rPr>
          <w:i/>
        </w:rPr>
        <w:t>string</w:t>
      </w:r>
      <w:r>
        <w:t>" ou "</w:t>
      </w:r>
      <w:r w:rsidRPr="009377B0">
        <w:rPr>
          <w:i/>
        </w:rPr>
        <w:t>drawable</w:t>
      </w:r>
      <w:r>
        <w:t>" (desenhável)</w:t>
      </w:r>
      <w:r w:rsidR="002866BD">
        <w:t>)</w:t>
      </w:r>
      <w:r>
        <w:t xml:space="preserve"> e </w:t>
      </w:r>
      <w:r w:rsidR="002866BD">
        <w:t xml:space="preserve">o item </w:t>
      </w:r>
      <w:r w:rsidRPr="00FA2F0F">
        <w:rPr>
          <w:b/>
        </w:rPr>
        <w:t>nome</w:t>
      </w:r>
      <w:r>
        <w:t xml:space="preserve"> é o nome que identifica o recurso específico. Por exemplo:</w:t>
      </w:r>
    </w:p>
    <w:p w14:paraId="013789DE" w14:textId="28573960" w:rsidR="00626E67" w:rsidRDefault="00626E67" w:rsidP="00626E67">
      <w:pPr>
        <w:spacing w:after="0" w:line="335" w:lineRule="auto"/>
        <w:jc w:val="center"/>
      </w:pPr>
      <w:r w:rsidRPr="001354F9">
        <w:rPr>
          <w:rFonts w:ascii="Consolas" w:eastAsia="Consolas" w:hAnsi="Consolas" w:cs="Consolas"/>
          <w:color w:val="000080"/>
          <w:sz w:val="18"/>
          <w:szCs w:val="18"/>
          <w:highlight w:val="white"/>
        </w:rPr>
        <w:t>&lt;activity</w:t>
      </w:r>
      <w:r w:rsidR="002866BD">
        <w:rPr>
          <w:rFonts w:ascii="Consolas" w:eastAsia="Consolas" w:hAnsi="Consolas" w:cs="Consolas"/>
          <w:color w:val="000080"/>
          <w:sz w:val="18"/>
          <w:szCs w:val="18"/>
          <w:highlight w:val="white"/>
        </w:rPr>
        <w:t xml:space="preserve"> </w:t>
      </w:r>
      <w:r w:rsidRPr="001354F9">
        <w:rPr>
          <w:rFonts w:ascii="Consolas" w:eastAsia="Consolas" w:hAnsi="Consolas" w:cs="Consolas"/>
          <w:color w:val="008080"/>
          <w:sz w:val="18"/>
          <w:szCs w:val="18"/>
          <w:highlight w:val="white"/>
        </w:rPr>
        <w:t>android:icon=</w:t>
      </w:r>
      <w:r w:rsidRPr="001354F9">
        <w:rPr>
          <w:rFonts w:ascii="Consolas" w:eastAsia="Consolas" w:hAnsi="Consolas" w:cs="Consolas"/>
          <w:color w:val="BB8844"/>
          <w:sz w:val="18"/>
          <w:szCs w:val="18"/>
          <w:highlight w:val="white"/>
        </w:rPr>
        <w:t>"@drawable/smallPic"</w:t>
      </w:r>
      <w:r w:rsidRPr="001354F9">
        <w:rPr>
          <w:rFonts w:ascii="Consolas" w:eastAsia="Consolas" w:hAnsi="Consolas" w:cs="Consolas"/>
          <w:color w:val="333333"/>
          <w:sz w:val="18"/>
          <w:szCs w:val="18"/>
          <w:highlight w:val="white"/>
        </w:rPr>
        <w:t xml:space="preserve"> ... </w:t>
      </w:r>
      <w:r>
        <w:rPr>
          <w:rFonts w:ascii="Consolas" w:eastAsia="Consolas" w:hAnsi="Consolas" w:cs="Consolas"/>
          <w:color w:val="000080"/>
          <w:sz w:val="18"/>
          <w:szCs w:val="18"/>
          <w:highlight w:val="white"/>
        </w:rPr>
        <w:t>&gt;</w:t>
      </w:r>
      <w:r>
        <w:rPr>
          <w:rFonts w:ascii="Consolas" w:eastAsia="Consolas" w:hAnsi="Consolas" w:cs="Consolas"/>
          <w:color w:val="333333"/>
          <w:sz w:val="18"/>
          <w:szCs w:val="18"/>
          <w:highlight w:val="white"/>
        </w:rPr>
        <w:br/>
      </w:r>
    </w:p>
    <w:p w14:paraId="4AB0A8F8" w14:textId="56FE9BE2" w:rsidR="00626E67" w:rsidRDefault="00626E67" w:rsidP="00626E67">
      <w:pPr>
        <w:numPr>
          <w:ilvl w:val="0"/>
          <w:numId w:val="23"/>
        </w:numPr>
        <w:ind w:hanging="360"/>
        <w:contextualSpacing/>
        <w:jc w:val="left"/>
      </w:pPr>
      <w:r>
        <w:t>Os valores de um tema são expressos de forma semelhante, mas com um '</w:t>
      </w:r>
      <w:r>
        <w:rPr>
          <w:rFonts w:ascii="Consolas" w:eastAsia="Consolas" w:hAnsi="Consolas" w:cs="Consolas"/>
          <w:color w:val="BB8844"/>
          <w:sz w:val="18"/>
          <w:szCs w:val="18"/>
          <w:highlight w:val="white"/>
        </w:rPr>
        <w:t>?</w:t>
      </w:r>
      <w:r>
        <w:t>' em vez de '</w:t>
      </w:r>
      <w:r>
        <w:rPr>
          <w:rFonts w:ascii="Consolas" w:eastAsia="Consolas" w:hAnsi="Consolas" w:cs="Consolas"/>
          <w:color w:val="BB8844"/>
          <w:sz w:val="18"/>
          <w:szCs w:val="18"/>
          <w:highlight w:val="white"/>
        </w:rPr>
        <w:t>@</w:t>
      </w:r>
      <w:r>
        <w:t>':</w:t>
      </w:r>
    </w:p>
    <w:p w14:paraId="764F0915" w14:textId="77777777" w:rsidR="00626E67" w:rsidRDefault="00626E67" w:rsidP="00626E67">
      <w:pPr>
        <w:jc w:val="center"/>
      </w:pPr>
      <w:r>
        <w:rPr>
          <w:rFonts w:ascii="Consolas" w:eastAsia="Consolas" w:hAnsi="Consolas" w:cs="Consolas"/>
          <w:color w:val="BB8844"/>
          <w:sz w:val="18"/>
          <w:szCs w:val="18"/>
          <w:highlight w:val="white"/>
        </w:rPr>
        <w:t>?[&lt;i&gt;pacote&lt;/i&gt;:]&lt;i&gt;tipo&lt;/i&gt;:&lt;i&gt;nome&lt;/i&gt;</w:t>
      </w:r>
    </w:p>
    <w:p w14:paraId="511C71E0" w14:textId="77777777" w:rsidR="00626E67" w:rsidRDefault="00626E67" w:rsidP="00626E67">
      <w:r>
        <w:rPr>
          <w:b/>
        </w:rPr>
        <w:t xml:space="preserve">Valores de </w:t>
      </w:r>
      <w:r w:rsidRPr="009377B0">
        <w:rPr>
          <w:b/>
          <w:i/>
        </w:rPr>
        <w:t>string</w:t>
      </w:r>
      <w:r>
        <w:rPr>
          <w:b/>
        </w:rPr>
        <w:t>:</w:t>
      </w:r>
    </w:p>
    <w:p w14:paraId="4B4972F8" w14:textId="0947F081" w:rsidR="00626E67" w:rsidRDefault="00626E67" w:rsidP="00626E67">
      <w:pPr>
        <w:numPr>
          <w:ilvl w:val="0"/>
          <w:numId w:val="36"/>
        </w:numPr>
        <w:ind w:hanging="360"/>
      </w:pPr>
      <w:r>
        <w:t xml:space="preserve">Quando o valor de um atributo é uma </w:t>
      </w:r>
      <w:r w:rsidRPr="009377B0">
        <w:rPr>
          <w:i/>
        </w:rPr>
        <w:t>string</w:t>
      </w:r>
      <w:r>
        <w:t>, deve-se usar duas barras invertidas (</w:t>
      </w:r>
      <w:r>
        <w:rPr>
          <w:rFonts w:ascii="Consolas" w:eastAsia="Consolas" w:hAnsi="Consolas" w:cs="Consolas"/>
          <w:color w:val="BB8844"/>
          <w:sz w:val="18"/>
          <w:szCs w:val="18"/>
          <w:highlight w:val="white"/>
        </w:rPr>
        <w:t>'\\'</w:t>
      </w:r>
      <w:r>
        <w:t>) para caracteres de escape</w:t>
      </w:r>
      <w:r w:rsidR="001042D6">
        <w:t xml:space="preserve">, </w:t>
      </w:r>
      <w:r>
        <w:t xml:space="preserve">por exemplo, </w:t>
      </w:r>
      <w:r>
        <w:rPr>
          <w:rFonts w:ascii="Consolas" w:eastAsia="Consolas" w:hAnsi="Consolas" w:cs="Consolas"/>
          <w:color w:val="BB8844"/>
          <w:sz w:val="18"/>
          <w:szCs w:val="18"/>
          <w:highlight w:val="white"/>
        </w:rPr>
        <w:t>'\\n'</w:t>
      </w:r>
      <w:r>
        <w:t xml:space="preserve"> para uma nova linha ou '</w:t>
      </w:r>
      <w:r>
        <w:rPr>
          <w:rFonts w:ascii="Consolas" w:eastAsia="Consolas" w:hAnsi="Consolas" w:cs="Consolas"/>
          <w:color w:val="BB8844"/>
          <w:sz w:val="18"/>
          <w:szCs w:val="18"/>
          <w:highlight w:val="white"/>
        </w:rPr>
        <w:t>\\uxxxx</w:t>
      </w:r>
      <w:r>
        <w:t>' para um caractere Unicode.</w:t>
      </w:r>
    </w:p>
    <w:p w14:paraId="5BCC70B4" w14:textId="77777777" w:rsidR="00626E67" w:rsidRDefault="00626E67" w:rsidP="00626E67">
      <w:pPr>
        <w:pStyle w:val="Ttulo3"/>
      </w:pPr>
      <w:bookmarkStart w:id="116" w:name="_wp69uwlty392" w:colFirst="0" w:colLast="0"/>
      <w:bookmarkEnd w:id="116"/>
      <w:r>
        <w:t>Características do arquivo</w:t>
      </w:r>
    </w:p>
    <w:p w14:paraId="4D0C96B6" w14:textId="1B4A9BE2" w:rsidR="00626E67" w:rsidRDefault="00626E67" w:rsidP="00626E67">
      <w:r>
        <w:t xml:space="preserve">Até agora </w:t>
      </w:r>
      <w:r w:rsidR="001042D6">
        <w:t xml:space="preserve">falou-se </w:t>
      </w:r>
      <w:r>
        <w:t>sobre a estrutura do arquivo manifesto. Você leu termos como “</w:t>
      </w:r>
      <w:r w:rsidRPr="00FB73AD">
        <w:rPr>
          <w:i/>
        </w:rPr>
        <w:t>intent</w:t>
      </w:r>
      <w:r>
        <w:t>” e “ícones” e agora chegou a hora de explicá-los. As seções a seguir descrevem como alguns recursos do Android refletem</w:t>
      </w:r>
      <w:r w:rsidR="001042D6">
        <w:t>-se</w:t>
      </w:r>
      <w:r>
        <w:t xml:space="preserve"> no arquivo de manifesto.</w:t>
      </w:r>
    </w:p>
    <w:p w14:paraId="76FE9E7A" w14:textId="77777777" w:rsidR="00626E67" w:rsidRDefault="00626E67" w:rsidP="00626E67">
      <w:pPr>
        <w:pStyle w:val="Ttulo4"/>
      </w:pPr>
      <w:bookmarkStart w:id="117" w:name="_r4c54w1dfvqs" w:colFirst="0" w:colLast="0"/>
      <w:bookmarkEnd w:id="117"/>
      <w:r>
        <w:t>Intenções</w:t>
      </w:r>
    </w:p>
    <w:p w14:paraId="2112B0C6" w14:textId="77777777" w:rsidR="00626E67" w:rsidRDefault="00626E67" w:rsidP="00626E67">
      <w:r w:rsidRPr="00CE4668">
        <w:t xml:space="preserve">Os componentes fundamentais de um aplicativo (suas </w:t>
      </w:r>
      <w:r w:rsidRPr="00CE4668">
        <w:rPr>
          <w:b/>
        </w:rPr>
        <w:t>atividades, serviços e receptores de transmissão</w:t>
      </w:r>
      <w:r w:rsidRPr="00CE4668">
        <w:t xml:space="preserve">) são ativados por intenções. Intenções são pacotes de informações (objetos da classe </w:t>
      </w:r>
      <w:r w:rsidRPr="00CE4668">
        <w:rPr>
          <w:rFonts w:ascii="Consolas" w:eastAsia="Consolas" w:hAnsi="Consolas" w:cs="Consolas"/>
          <w:color w:val="445588"/>
          <w:sz w:val="18"/>
          <w:szCs w:val="18"/>
        </w:rPr>
        <w:t>Intent</w:t>
      </w:r>
      <w:r w:rsidRPr="00CE4668">
        <w:t>) que descrevem uma ação desejada, inclusive os dados usados em ações, a categoria do componente que deve executar a ação e outras instruções pertinentes. O Android localiza um componente adequado para responder à intenção, inicia uma nova instância do componente, se necessário, e passa-o ao objeto da intenção.</w:t>
      </w:r>
    </w:p>
    <w:p w14:paraId="6514588B" w14:textId="184ADB09" w:rsidR="00626E67" w:rsidRDefault="00626E67" w:rsidP="00626E67">
      <w:r>
        <w:t xml:space="preserve">O </w:t>
      </w:r>
      <w:r>
        <w:rPr>
          <w:rFonts w:ascii="Consolas" w:eastAsia="Consolas" w:hAnsi="Consolas" w:cs="Consolas"/>
          <w:color w:val="445588"/>
          <w:sz w:val="18"/>
          <w:szCs w:val="18"/>
          <w:highlight w:val="white"/>
        </w:rPr>
        <w:t>Intent</w:t>
      </w:r>
      <w:r>
        <w:t xml:space="preserve"> é um objeto de mensagem que pode ser usado para solicitar uma ação de outro componente do aplicativo. A definição pode parecer complicada, mas um exemplo simples é um botão em uma tela que abre outra tela. </w:t>
      </w:r>
      <w:r w:rsidR="00A508D4">
        <w:t xml:space="preserve">Nesse </w:t>
      </w:r>
      <w:r>
        <w:t xml:space="preserve">exemplo, o botão utiliza um </w:t>
      </w:r>
      <w:r>
        <w:rPr>
          <w:rFonts w:ascii="Consolas" w:eastAsia="Consolas" w:hAnsi="Consolas" w:cs="Consolas"/>
          <w:color w:val="445588"/>
          <w:sz w:val="18"/>
          <w:szCs w:val="18"/>
          <w:highlight w:val="white"/>
        </w:rPr>
        <w:t>Intent</w:t>
      </w:r>
      <w:r>
        <w:t xml:space="preserve"> para solicitar que a outra tela se abra. Embora as intenções facilitem a comunicação entre componentes de diversos modos, há três casos de uso fundamentais:</w:t>
      </w:r>
    </w:p>
    <w:p w14:paraId="5895CAAD" w14:textId="3EDA493D" w:rsidR="00626E67" w:rsidRDefault="00626E67" w:rsidP="00626E67">
      <w:pPr>
        <w:numPr>
          <w:ilvl w:val="0"/>
          <w:numId w:val="32"/>
        </w:numPr>
        <w:ind w:hanging="360"/>
        <w:contextualSpacing/>
      </w:pPr>
      <w:r>
        <w:rPr>
          <w:b/>
        </w:rPr>
        <w:lastRenderedPageBreak/>
        <w:t>Para iniciar uma atividade:</w:t>
      </w:r>
      <w:r>
        <w:t xml:space="preserve"> </w:t>
      </w:r>
      <w:r w:rsidR="00E76B6E">
        <w:t xml:space="preserve">a </w:t>
      </w:r>
      <w:r>
        <w:rPr>
          <w:rFonts w:ascii="Consolas" w:eastAsia="Consolas" w:hAnsi="Consolas" w:cs="Consolas"/>
          <w:color w:val="445588"/>
          <w:sz w:val="18"/>
          <w:szCs w:val="18"/>
          <w:highlight w:val="white"/>
        </w:rPr>
        <w:t>Activity</w:t>
      </w:r>
      <w:r>
        <w:t xml:space="preserve"> representa uma única tela em um aplicativo e </w:t>
      </w:r>
      <w:r w:rsidR="00E76B6E">
        <w:t xml:space="preserve">será usada </w:t>
      </w:r>
      <w:r>
        <w:t xml:space="preserve">nas aulas seguintes. É possível iniciar uma nova instância de uma </w:t>
      </w:r>
      <w:r>
        <w:rPr>
          <w:rFonts w:ascii="Consolas" w:eastAsia="Consolas" w:hAnsi="Consolas" w:cs="Consolas"/>
          <w:color w:val="445588"/>
          <w:sz w:val="18"/>
          <w:szCs w:val="18"/>
          <w:highlight w:val="white"/>
        </w:rPr>
        <w:t>Activity</w:t>
      </w:r>
      <w:r>
        <w:t xml:space="preserve"> passando uma </w:t>
      </w:r>
      <w:r>
        <w:rPr>
          <w:rFonts w:ascii="Consolas" w:eastAsia="Consolas" w:hAnsi="Consolas" w:cs="Consolas"/>
          <w:color w:val="445588"/>
          <w:sz w:val="18"/>
          <w:szCs w:val="18"/>
          <w:highlight w:val="white"/>
        </w:rPr>
        <w:t>Intent</w:t>
      </w:r>
      <w:r>
        <w:t xml:space="preserve">, a </w:t>
      </w:r>
      <w:r>
        <w:rPr>
          <w:rFonts w:ascii="Consolas" w:eastAsia="Consolas" w:hAnsi="Consolas" w:cs="Consolas"/>
          <w:color w:val="990000"/>
          <w:sz w:val="18"/>
          <w:szCs w:val="18"/>
          <w:highlight w:val="white"/>
        </w:rPr>
        <w:t>startActivity</w:t>
      </w:r>
      <w:r>
        <w:rPr>
          <w:rFonts w:ascii="Consolas" w:eastAsia="Consolas" w:hAnsi="Consolas" w:cs="Consolas"/>
          <w:color w:val="333333"/>
          <w:sz w:val="18"/>
          <w:szCs w:val="18"/>
          <w:highlight w:val="white"/>
        </w:rPr>
        <w:t>()</w:t>
      </w:r>
      <w:r>
        <w:t xml:space="preserve">. A </w:t>
      </w:r>
      <w:r>
        <w:rPr>
          <w:rFonts w:ascii="Consolas" w:eastAsia="Consolas" w:hAnsi="Consolas" w:cs="Consolas"/>
          <w:color w:val="445588"/>
          <w:sz w:val="18"/>
          <w:szCs w:val="18"/>
          <w:highlight w:val="white"/>
        </w:rPr>
        <w:t>Intent</w:t>
      </w:r>
      <w:r>
        <w:t xml:space="preserve"> descreve a atividade a iniciar e carrega todos os dados necessários. Se você deseja receber um resultado da atividade quando ela finalizar, chame o método </w:t>
      </w:r>
      <w:r>
        <w:rPr>
          <w:rFonts w:ascii="Consolas" w:eastAsia="Consolas" w:hAnsi="Consolas" w:cs="Consolas"/>
          <w:color w:val="990000"/>
          <w:sz w:val="18"/>
          <w:szCs w:val="18"/>
          <w:highlight w:val="white"/>
        </w:rPr>
        <w:t>startActivityForResult</w:t>
      </w:r>
      <w:r>
        <w:rPr>
          <w:rFonts w:ascii="Consolas" w:eastAsia="Consolas" w:hAnsi="Consolas" w:cs="Consolas"/>
          <w:color w:val="333333"/>
          <w:sz w:val="18"/>
          <w:szCs w:val="18"/>
          <w:highlight w:val="white"/>
        </w:rPr>
        <w:t>()</w:t>
      </w:r>
      <w:r>
        <w:t xml:space="preserve">, </w:t>
      </w:r>
      <w:r w:rsidR="00E76B6E">
        <w:t xml:space="preserve">isso </w:t>
      </w:r>
      <w:r>
        <w:t xml:space="preserve">ajudará </w:t>
      </w:r>
      <w:r w:rsidR="00E76B6E">
        <w:t xml:space="preserve">a </w:t>
      </w:r>
      <w:r>
        <w:t xml:space="preserve">saber se a atividade designada </w:t>
      </w:r>
      <w:r w:rsidR="00E76B6E">
        <w:t xml:space="preserve">à </w:t>
      </w:r>
      <w:r>
        <w:t xml:space="preserve">intenção foi bem sucedida ou não. </w:t>
      </w:r>
      <w:r w:rsidR="00E76B6E">
        <w:t xml:space="preserve">Nesse </w:t>
      </w:r>
      <w:r>
        <w:t>caso</w:t>
      </w:r>
      <w:r w:rsidR="00D67A07">
        <w:t>,</w:t>
      </w:r>
      <w:r>
        <w:t xml:space="preserve"> sua atividade receberá o resultado como um outro objeto </w:t>
      </w:r>
      <w:r>
        <w:rPr>
          <w:rFonts w:ascii="Consolas" w:eastAsia="Consolas" w:hAnsi="Consolas" w:cs="Consolas"/>
          <w:color w:val="445588"/>
          <w:sz w:val="18"/>
          <w:szCs w:val="18"/>
          <w:highlight w:val="white"/>
        </w:rPr>
        <w:t>Intent</w:t>
      </w:r>
      <w:r>
        <w:rPr>
          <w:rFonts w:ascii="Consolas" w:eastAsia="Consolas" w:hAnsi="Consolas" w:cs="Consolas"/>
          <w:color w:val="445588"/>
          <w:sz w:val="18"/>
          <w:szCs w:val="18"/>
        </w:rPr>
        <w:t xml:space="preserve"> </w:t>
      </w:r>
      <w:r>
        <w:t xml:space="preserve">separado no retorno de chamada de </w:t>
      </w:r>
      <w:r>
        <w:rPr>
          <w:rFonts w:ascii="Consolas" w:eastAsia="Consolas" w:hAnsi="Consolas" w:cs="Consolas"/>
          <w:color w:val="990000"/>
          <w:sz w:val="18"/>
          <w:szCs w:val="18"/>
          <w:highlight w:val="white"/>
        </w:rPr>
        <w:t>onActivityResult</w:t>
      </w:r>
      <w:r>
        <w:rPr>
          <w:rFonts w:ascii="Consolas" w:eastAsia="Consolas" w:hAnsi="Consolas" w:cs="Consolas"/>
          <w:color w:val="333333"/>
          <w:sz w:val="18"/>
          <w:szCs w:val="18"/>
          <w:highlight w:val="white"/>
        </w:rPr>
        <w:t>()</w:t>
      </w:r>
      <w:r>
        <w:t xml:space="preserve"> da atividade. Nas aulas seguintes, </w:t>
      </w:r>
      <w:r w:rsidR="00E76B6E">
        <w:t xml:space="preserve">você aprenderá </w:t>
      </w:r>
      <w:r>
        <w:t xml:space="preserve">o ciclo de vida de uma </w:t>
      </w:r>
      <w:r>
        <w:rPr>
          <w:rFonts w:ascii="Consolas" w:eastAsia="Consolas" w:hAnsi="Consolas" w:cs="Consolas"/>
          <w:color w:val="445588"/>
          <w:sz w:val="18"/>
          <w:szCs w:val="18"/>
          <w:highlight w:val="white"/>
        </w:rPr>
        <w:t>Activity</w:t>
      </w:r>
      <w:r>
        <w:t>;</w:t>
      </w:r>
    </w:p>
    <w:p w14:paraId="058D2432" w14:textId="358E2916" w:rsidR="00626E67" w:rsidRDefault="00626E67" w:rsidP="00626E67">
      <w:pPr>
        <w:numPr>
          <w:ilvl w:val="0"/>
          <w:numId w:val="32"/>
        </w:numPr>
        <w:ind w:hanging="360"/>
        <w:contextualSpacing/>
      </w:pPr>
      <w:r>
        <w:rPr>
          <w:b/>
        </w:rPr>
        <w:t>Para iniciar um serviço:</w:t>
      </w:r>
      <w:r>
        <w:t xml:space="preserve"> </w:t>
      </w:r>
      <w:r w:rsidR="00E76B6E">
        <w:t xml:space="preserve">o </w:t>
      </w:r>
      <w:r>
        <w:rPr>
          <w:rFonts w:ascii="Consolas" w:eastAsia="Consolas" w:hAnsi="Consolas" w:cs="Consolas"/>
          <w:color w:val="445588"/>
          <w:sz w:val="18"/>
          <w:szCs w:val="18"/>
          <w:highlight w:val="white"/>
        </w:rPr>
        <w:t>Service</w:t>
      </w:r>
      <w:r>
        <w:t xml:space="preserve"> é um componente que realiza operações em segundo plano, sem o </w:t>
      </w:r>
      <w:r w:rsidRPr="00FB73AD">
        <w:rPr>
          <w:i/>
        </w:rPr>
        <w:t>app</w:t>
      </w:r>
      <w:r>
        <w:t xml:space="preserve"> estar necessariamente aberto. </w:t>
      </w:r>
      <w:r w:rsidR="00E76B6E">
        <w:t xml:space="preserve">Essas </w:t>
      </w:r>
      <w:r>
        <w:t xml:space="preserve">operações podem ser, por exemplo, baixar um arquivo em PDF, monitoramento do sensor de movimentos para obter os passos do usuário, rotinas de notificações e comunicação com dispositivos via </w:t>
      </w:r>
      <w:r w:rsidRPr="00FB73AD">
        <w:rPr>
          <w:i/>
        </w:rPr>
        <w:t>Bluetooth</w:t>
      </w:r>
      <w:r>
        <w:t>®;</w:t>
      </w:r>
    </w:p>
    <w:p w14:paraId="12B2415F" w14:textId="29CB0344" w:rsidR="00626E67" w:rsidRDefault="00626E67" w:rsidP="00626E67">
      <w:pPr>
        <w:numPr>
          <w:ilvl w:val="0"/>
          <w:numId w:val="32"/>
        </w:numPr>
        <w:ind w:hanging="360"/>
        <w:contextualSpacing/>
      </w:pPr>
      <w:r>
        <w:rPr>
          <w:b/>
        </w:rPr>
        <w:t xml:space="preserve">Para fornecer uma transmissão: </w:t>
      </w:r>
      <w:r w:rsidR="00E76B6E">
        <w:t xml:space="preserve">transmissão </w:t>
      </w:r>
      <w:r>
        <w:t>é uma mensagem que qualquer aplicativo pode receber. O sistema fornece diversas transmissões para eventos do sistema, como quando o sistema inicializa ou o dispositivo inicia o carregamento.</w:t>
      </w:r>
    </w:p>
    <w:p w14:paraId="5B829D9F" w14:textId="77777777" w:rsidR="00626E67" w:rsidRDefault="00626E67" w:rsidP="00626E67">
      <w:pPr>
        <w:pStyle w:val="Ttulo4"/>
      </w:pPr>
      <w:bookmarkStart w:id="118" w:name="_4t87j2vsa9yu" w:colFirst="0" w:colLast="0"/>
      <w:bookmarkEnd w:id="118"/>
      <w:r>
        <w:t>Permissões</w:t>
      </w:r>
    </w:p>
    <w:p w14:paraId="3CE5BADF" w14:textId="77777777" w:rsidR="00626E67" w:rsidRDefault="00626E67" w:rsidP="00626E67">
      <w:r>
        <w:t>As permissões são restrições que limitam o acesso a parte do código ou aos dados de um dispositivo. A limitação é imposta para proteger dados essenciais que podem sofrer mau uso e distorções ou prejudicar a experiência do usuário.</w:t>
      </w:r>
    </w:p>
    <w:p w14:paraId="543EDC3F" w14:textId="77777777" w:rsidR="00626E67" w:rsidRDefault="00626E67" w:rsidP="00626E67">
      <w:r>
        <w:t>Cada permissão é identificada por uma etiqueta exclusiva. Geralmente a etiqueta indica a ação que foi restringida. A seguir há alguns exemplos de permissões definidas pelo Android:</w:t>
      </w:r>
    </w:p>
    <w:p w14:paraId="0A94318F" w14:textId="77777777" w:rsidR="00626E67" w:rsidRPr="00D83041" w:rsidRDefault="00626E67" w:rsidP="00626E67">
      <w:pPr>
        <w:spacing w:before="200" w:line="240" w:lineRule="auto"/>
        <w:ind w:left="570"/>
        <w:jc w:val="left"/>
        <w:rPr>
          <w:lang w:val="en-US"/>
        </w:rPr>
      </w:pPr>
      <w:r w:rsidRPr="00D83041">
        <w:rPr>
          <w:rFonts w:ascii="Consolas" w:eastAsia="Consolas" w:hAnsi="Consolas" w:cs="Consolas"/>
          <w:color w:val="BB8844"/>
          <w:sz w:val="18"/>
          <w:szCs w:val="18"/>
          <w:highlight w:val="white"/>
          <w:lang w:val="en-US"/>
        </w:rPr>
        <w:t>android.permission.CALL_EMERGENCY_NUMBERS</w:t>
      </w:r>
    </w:p>
    <w:p w14:paraId="723DF82A" w14:textId="77777777" w:rsidR="00626E67" w:rsidRPr="00D83041" w:rsidRDefault="00626E67" w:rsidP="00626E67">
      <w:pPr>
        <w:spacing w:before="200" w:line="240" w:lineRule="auto"/>
        <w:ind w:left="570"/>
        <w:jc w:val="left"/>
        <w:rPr>
          <w:lang w:val="en-US"/>
        </w:rPr>
      </w:pPr>
      <w:r w:rsidRPr="00D83041">
        <w:rPr>
          <w:rFonts w:ascii="Consolas" w:eastAsia="Consolas" w:hAnsi="Consolas" w:cs="Consolas"/>
          <w:color w:val="BB8844"/>
          <w:sz w:val="18"/>
          <w:szCs w:val="18"/>
          <w:highlight w:val="white"/>
          <w:lang w:val="en-US"/>
        </w:rPr>
        <w:t>android.permission.READ_OWNER_DATA</w:t>
      </w:r>
    </w:p>
    <w:p w14:paraId="4E664C75" w14:textId="77777777" w:rsidR="00626E67" w:rsidRDefault="00626E67" w:rsidP="00626E67">
      <w:pPr>
        <w:spacing w:before="200" w:line="240" w:lineRule="auto"/>
        <w:ind w:left="570"/>
        <w:jc w:val="left"/>
      </w:pPr>
      <w:r>
        <w:rPr>
          <w:rFonts w:ascii="Consolas" w:eastAsia="Consolas" w:hAnsi="Consolas" w:cs="Consolas"/>
          <w:color w:val="BB8844"/>
          <w:sz w:val="18"/>
          <w:szCs w:val="18"/>
          <w:highlight w:val="white"/>
        </w:rPr>
        <w:t>android.permission.SET_WALLPAPER</w:t>
      </w:r>
    </w:p>
    <w:p w14:paraId="458FFF3E" w14:textId="77777777" w:rsidR="00626E67" w:rsidRDefault="00626E67" w:rsidP="00626E67">
      <w:pPr>
        <w:spacing w:before="200" w:line="240" w:lineRule="auto"/>
        <w:ind w:left="570"/>
        <w:jc w:val="left"/>
      </w:pPr>
      <w:r>
        <w:rPr>
          <w:rFonts w:ascii="Consolas" w:eastAsia="Consolas" w:hAnsi="Consolas" w:cs="Consolas"/>
          <w:color w:val="BB8844"/>
          <w:sz w:val="18"/>
          <w:szCs w:val="18"/>
          <w:highlight w:val="white"/>
        </w:rPr>
        <w:t>android.permission.DEVICE_POWER</w:t>
      </w:r>
    </w:p>
    <w:p w14:paraId="403FC617" w14:textId="77777777" w:rsidR="00626E67" w:rsidRDefault="00626E67" w:rsidP="00626E67">
      <w:r>
        <w:t>Um recurso pode ser protegido por, no máximo, uma permissão.</w:t>
      </w:r>
    </w:p>
    <w:p w14:paraId="699F2EA7" w14:textId="77777777" w:rsidR="00626E67" w:rsidRDefault="00626E67" w:rsidP="00626E67">
      <w:r>
        <w:t xml:space="preserve">Se um aplicativo precisar de acesso a um recurso protegido por uma permissão, ele deve declarar que precisa da permissão com um elemento </w:t>
      </w:r>
      <w:r>
        <w:rPr>
          <w:rFonts w:ascii="Consolas" w:eastAsia="Consolas" w:hAnsi="Consolas" w:cs="Consolas"/>
          <w:color w:val="000080"/>
          <w:sz w:val="18"/>
          <w:szCs w:val="18"/>
          <w:highlight w:val="white"/>
        </w:rPr>
        <w:t>&lt;uses-permission&gt;</w:t>
      </w:r>
      <w:r>
        <w:t xml:space="preserve"> no manifesto. Assim, quando o aplicativo é instalado no dispositivo, o instalador determina se concederá ou não a permissão solicitada, marcando as autoridades que assinaram os certificados do aplicativo e, em alguns casos, perguntando ao usuário. Se a permissão for concedida, o aplicativo será capaz de usar os recursos protegidos. Caso contrário, sua tentativa de acessar esses recursos simplesmente falhará sem nenhuma notificação ao usuário.</w:t>
      </w:r>
    </w:p>
    <w:p w14:paraId="1ACDB5C1" w14:textId="77777777" w:rsidR="00626E67" w:rsidRDefault="00626E67" w:rsidP="00626E67">
      <w:r>
        <w:t xml:space="preserve">Um aplicativo também pode proteger seus componentes (atividades, serviços, receptores de transmissão e provedores de conteúdo) com permissões. Ele pode empregar qualquer uma das permissões definidas pelo Android ou declaradas por outros aplicativos, ou, então, pode definir as suas próprias. As novas permissões são declaradas com o elemento </w:t>
      </w:r>
      <w:r>
        <w:rPr>
          <w:rFonts w:ascii="Consolas" w:eastAsia="Consolas" w:hAnsi="Consolas" w:cs="Consolas"/>
          <w:color w:val="000080"/>
          <w:sz w:val="18"/>
          <w:szCs w:val="18"/>
          <w:highlight w:val="white"/>
        </w:rPr>
        <w:t>&lt;permission&gt;</w:t>
      </w:r>
      <w:r>
        <w:t>. Uma atividade pode ser protegida da seguinte forma:</w:t>
      </w:r>
    </w:p>
    <w:p w14:paraId="60C274F8" w14:textId="77777777" w:rsidR="00626E67" w:rsidRDefault="00626E67" w:rsidP="00626E67">
      <w:pPr>
        <w:spacing w:after="0" w:line="335" w:lineRule="auto"/>
        <w:ind w:left="570"/>
        <w:jc w:val="left"/>
      </w:pPr>
      <w:r w:rsidRPr="00D83041">
        <w:rPr>
          <w:rFonts w:ascii="Consolas" w:eastAsia="Consolas" w:hAnsi="Consolas" w:cs="Consolas"/>
          <w:color w:val="000080"/>
          <w:sz w:val="18"/>
          <w:szCs w:val="18"/>
          <w:highlight w:val="white"/>
          <w:lang w:val="en-US"/>
        </w:rPr>
        <w:lastRenderedPageBreak/>
        <w:t>&lt;manifest</w:t>
      </w:r>
      <w:r w:rsidRPr="00D83041">
        <w:rPr>
          <w:rFonts w:ascii="Consolas" w:eastAsia="Consolas" w:hAnsi="Consolas" w:cs="Consolas"/>
          <w:color w:val="333333"/>
          <w:sz w:val="18"/>
          <w:szCs w:val="18"/>
          <w:highlight w:val="white"/>
          <w:lang w:val="en-US"/>
        </w:rPr>
        <w:t xml:space="preserve"> ... </w:t>
      </w:r>
      <w:r w:rsidRPr="00D83041">
        <w:rPr>
          <w:rFonts w:ascii="Consolas" w:eastAsia="Consolas" w:hAnsi="Consolas" w:cs="Consolas"/>
          <w:color w:val="000080"/>
          <w:sz w:val="18"/>
          <w:szCs w:val="18"/>
          <w:highlight w:val="white"/>
          <w:lang w:val="en-US"/>
        </w:rPr>
        <w:t>&gt;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000080"/>
          <w:sz w:val="18"/>
          <w:szCs w:val="18"/>
          <w:highlight w:val="white"/>
          <w:lang w:val="en-US"/>
        </w:rPr>
        <w:t>&lt;permission</w:t>
      </w:r>
      <w:r w:rsidRPr="00D83041">
        <w:rPr>
          <w:rFonts w:ascii="Consolas" w:eastAsia="Consolas" w:hAnsi="Consolas" w:cs="Consolas"/>
          <w:color w:val="008080"/>
          <w:sz w:val="18"/>
          <w:szCs w:val="18"/>
          <w:highlight w:val="white"/>
          <w:lang w:val="en-US"/>
        </w:rPr>
        <w:t>android:name=</w:t>
      </w:r>
      <w:r w:rsidRPr="00D83041">
        <w:rPr>
          <w:rFonts w:ascii="Consolas" w:eastAsia="Consolas" w:hAnsi="Consolas" w:cs="Consolas"/>
          <w:color w:val="BB8844"/>
          <w:sz w:val="18"/>
          <w:szCs w:val="18"/>
          <w:highlight w:val="white"/>
          <w:lang w:val="en-US"/>
        </w:rPr>
        <w:t>"com.example.project.DEBIT_ACCT"</w:t>
      </w:r>
      <w:r w:rsidRPr="00D83041">
        <w:rPr>
          <w:rFonts w:ascii="Consolas" w:eastAsia="Consolas" w:hAnsi="Consolas" w:cs="Consolas"/>
          <w:color w:val="333333"/>
          <w:sz w:val="18"/>
          <w:szCs w:val="18"/>
          <w:highlight w:val="white"/>
          <w:lang w:val="en-US"/>
        </w:rPr>
        <w:t xml:space="preserve"> ... </w:t>
      </w:r>
      <w:r w:rsidRPr="00D83041">
        <w:rPr>
          <w:rFonts w:ascii="Consolas" w:eastAsia="Consolas" w:hAnsi="Consolas" w:cs="Consolas"/>
          <w:color w:val="000080"/>
          <w:sz w:val="18"/>
          <w:szCs w:val="18"/>
          <w:highlight w:val="white"/>
          <w:lang w:val="en-US"/>
        </w:rPr>
        <w:t>/&gt;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000080"/>
          <w:sz w:val="18"/>
          <w:szCs w:val="18"/>
          <w:highlight w:val="white"/>
          <w:lang w:val="en-US"/>
        </w:rPr>
        <w:t>&lt;uses-permission</w:t>
      </w:r>
      <w:r w:rsidRPr="00D83041">
        <w:rPr>
          <w:rFonts w:ascii="Consolas" w:eastAsia="Consolas" w:hAnsi="Consolas" w:cs="Consolas"/>
          <w:color w:val="008080"/>
          <w:sz w:val="18"/>
          <w:szCs w:val="18"/>
          <w:highlight w:val="white"/>
          <w:lang w:val="en-US"/>
        </w:rPr>
        <w:t>android:name=</w:t>
      </w:r>
      <w:r w:rsidRPr="00D83041">
        <w:rPr>
          <w:rFonts w:ascii="Consolas" w:eastAsia="Consolas" w:hAnsi="Consolas" w:cs="Consolas"/>
          <w:color w:val="BB8844"/>
          <w:sz w:val="18"/>
          <w:szCs w:val="18"/>
          <w:highlight w:val="white"/>
          <w:lang w:val="en-US"/>
        </w:rPr>
        <w:t>"com.example.project.DEBIT_ACCT"</w:t>
      </w:r>
      <w:r w:rsidRPr="00D83041">
        <w:rPr>
          <w:rFonts w:ascii="Consolas" w:eastAsia="Consolas" w:hAnsi="Consolas" w:cs="Consolas"/>
          <w:color w:val="000080"/>
          <w:sz w:val="18"/>
          <w:szCs w:val="18"/>
          <w:highlight w:val="white"/>
          <w:lang w:val="en-US"/>
        </w:rPr>
        <w:t>/&gt;</w:t>
      </w:r>
      <w:r w:rsidRPr="00D83041">
        <w:rPr>
          <w:rFonts w:ascii="Consolas" w:eastAsia="Consolas" w:hAnsi="Consolas" w:cs="Consolas"/>
          <w:color w:val="333333"/>
          <w:sz w:val="18"/>
          <w:szCs w:val="18"/>
          <w:highlight w:val="white"/>
          <w:lang w:val="en-US"/>
        </w:rPr>
        <w:br/>
        <w:t xml:space="preserve">    ...</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000080"/>
          <w:sz w:val="18"/>
          <w:szCs w:val="18"/>
          <w:highlight w:val="white"/>
          <w:lang w:val="en-US"/>
        </w:rPr>
        <w:t>&lt;application</w:t>
      </w:r>
      <w:r w:rsidRPr="00D83041">
        <w:rPr>
          <w:rFonts w:ascii="Consolas" w:eastAsia="Consolas" w:hAnsi="Consolas" w:cs="Consolas"/>
          <w:color w:val="333333"/>
          <w:sz w:val="18"/>
          <w:szCs w:val="18"/>
          <w:highlight w:val="white"/>
          <w:lang w:val="en-US"/>
        </w:rPr>
        <w:t xml:space="preserve"> ...</w:t>
      </w:r>
      <w:r w:rsidRPr="00D83041">
        <w:rPr>
          <w:rFonts w:ascii="Consolas" w:eastAsia="Consolas" w:hAnsi="Consolas" w:cs="Consolas"/>
          <w:color w:val="000080"/>
          <w:sz w:val="18"/>
          <w:szCs w:val="18"/>
          <w:highlight w:val="white"/>
          <w:lang w:val="en-US"/>
        </w:rPr>
        <w:t>&gt;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000080"/>
          <w:sz w:val="18"/>
          <w:szCs w:val="18"/>
          <w:highlight w:val="white"/>
          <w:lang w:val="en-US"/>
        </w:rPr>
        <w:t>&lt;activity</w:t>
      </w:r>
      <w:r w:rsidRPr="00D83041">
        <w:rPr>
          <w:rFonts w:ascii="Consolas" w:eastAsia="Consolas" w:hAnsi="Consolas" w:cs="Consolas"/>
          <w:color w:val="008080"/>
          <w:sz w:val="18"/>
          <w:szCs w:val="18"/>
          <w:highlight w:val="white"/>
          <w:lang w:val="en-US"/>
        </w:rPr>
        <w:t>android:name=</w:t>
      </w:r>
      <w:r w:rsidRPr="00D83041">
        <w:rPr>
          <w:rFonts w:ascii="Consolas" w:eastAsia="Consolas" w:hAnsi="Consolas" w:cs="Consolas"/>
          <w:color w:val="BB8844"/>
          <w:sz w:val="18"/>
          <w:szCs w:val="18"/>
          <w:highlight w:val="white"/>
          <w:lang w:val="en-US"/>
        </w:rPr>
        <w:t>"com.example.project.FreneticActivity"</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008080"/>
          <w:sz w:val="18"/>
          <w:szCs w:val="18"/>
          <w:highlight w:val="white"/>
          <w:lang w:val="en-US"/>
        </w:rPr>
        <w:t>android:permission=</w:t>
      </w:r>
      <w:r w:rsidRPr="00D83041">
        <w:rPr>
          <w:rFonts w:ascii="Consolas" w:eastAsia="Consolas" w:hAnsi="Consolas" w:cs="Consolas"/>
          <w:color w:val="BB8844"/>
          <w:sz w:val="18"/>
          <w:szCs w:val="18"/>
          <w:highlight w:val="white"/>
          <w:lang w:val="en-US"/>
        </w:rPr>
        <w:t>"com.example.project.DEBIT_ACCT"</w:t>
      </w:r>
      <w:r w:rsidRPr="00D83041">
        <w:rPr>
          <w:rFonts w:ascii="Consolas" w:eastAsia="Consolas" w:hAnsi="Consolas" w:cs="Consolas"/>
          <w:color w:val="333333"/>
          <w:sz w:val="18"/>
          <w:szCs w:val="18"/>
          <w:highlight w:val="white"/>
          <w:lang w:val="en-US"/>
        </w:rPr>
        <w:br/>
        <w:t xml:space="preserve">                  ... </w:t>
      </w:r>
      <w:r>
        <w:rPr>
          <w:rFonts w:ascii="Consolas" w:eastAsia="Consolas" w:hAnsi="Consolas" w:cs="Consolas"/>
          <w:color w:val="000080"/>
          <w:sz w:val="18"/>
          <w:szCs w:val="18"/>
          <w:highlight w:val="white"/>
        </w:rPr>
        <w:t>&gt;</w:t>
      </w:r>
      <w:r>
        <w:rPr>
          <w:rFonts w:ascii="Consolas" w:eastAsia="Consolas" w:hAnsi="Consolas" w:cs="Consolas"/>
          <w:color w:val="333333"/>
          <w:sz w:val="18"/>
          <w:szCs w:val="18"/>
          <w:highlight w:val="white"/>
        </w:rPr>
        <w:br/>
        <w:t xml:space="preserve">            ...</w:t>
      </w:r>
      <w:r>
        <w:rPr>
          <w:rFonts w:ascii="Consolas" w:eastAsia="Consolas" w:hAnsi="Consolas" w:cs="Consolas"/>
          <w:color w:val="333333"/>
          <w:sz w:val="18"/>
          <w:szCs w:val="18"/>
          <w:highlight w:val="white"/>
        </w:rPr>
        <w:br/>
      </w:r>
      <w:r>
        <w:rPr>
          <w:rFonts w:ascii="Consolas" w:eastAsia="Consolas" w:hAnsi="Consolas" w:cs="Consolas"/>
          <w:color w:val="000080"/>
          <w:sz w:val="18"/>
          <w:szCs w:val="18"/>
          <w:highlight w:val="white"/>
        </w:rPr>
        <w:t>&lt;/activity&gt;</w:t>
      </w:r>
      <w:r>
        <w:rPr>
          <w:rFonts w:ascii="Consolas" w:eastAsia="Consolas" w:hAnsi="Consolas" w:cs="Consolas"/>
          <w:color w:val="333333"/>
          <w:sz w:val="18"/>
          <w:szCs w:val="18"/>
          <w:highlight w:val="white"/>
        </w:rPr>
        <w:br/>
      </w:r>
      <w:r>
        <w:rPr>
          <w:rFonts w:ascii="Consolas" w:eastAsia="Consolas" w:hAnsi="Consolas" w:cs="Consolas"/>
          <w:color w:val="000080"/>
          <w:sz w:val="18"/>
          <w:szCs w:val="18"/>
          <w:highlight w:val="white"/>
        </w:rPr>
        <w:t>&lt;/application&gt;</w:t>
      </w:r>
      <w:r>
        <w:rPr>
          <w:rFonts w:ascii="Consolas" w:eastAsia="Consolas" w:hAnsi="Consolas" w:cs="Consolas"/>
          <w:color w:val="333333"/>
          <w:sz w:val="18"/>
          <w:szCs w:val="18"/>
          <w:highlight w:val="white"/>
        </w:rPr>
        <w:br/>
      </w:r>
      <w:r>
        <w:rPr>
          <w:rFonts w:ascii="Consolas" w:eastAsia="Consolas" w:hAnsi="Consolas" w:cs="Consolas"/>
          <w:color w:val="000080"/>
          <w:sz w:val="18"/>
          <w:szCs w:val="18"/>
          <w:highlight w:val="white"/>
        </w:rPr>
        <w:t>&lt;/manifest&gt;</w:t>
      </w:r>
    </w:p>
    <w:p w14:paraId="1F0E2F5A" w14:textId="77777777" w:rsidR="00626E67" w:rsidRDefault="00626E67" w:rsidP="00626E67">
      <w:pPr>
        <w:spacing w:line="324" w:lineRule="auto"/>
      </w:pPr>
    </w:p>
    <w:p w14:paraId="7E3B60B0" w14:textId="77777777" w:rsidR="00626E67" w:rsidRDefault="00626E67" w:rsidP="00626E67">
      <w:r w:rsidRPr="00CE4668">
        <w:t xml:space="preserve">Observe que, nesse exemplo, a permissão </w:t>
      </w:r>
      <w:r w:rsidRPr="00CE4668">
        <w:rPr>
          <w:rFonts w:ascii="Consolas" w:eastAsia="Consolas" w:hAnsi="Consolas" w:cs="Consolas"/>
          <w:color w:val="BB8844"/>
          <w:sz w:val="18"/>
          <w:szCs w:val="18"/>
        </w:rPr>
        <w:t>DEBIT_ACCT</w:t>
      </w:r>
      <w:r w:rsidRPr="00CE4668">
        <w:t xml:space="preserve">, além de declarada com o elemento </w:t>
      </w:r>
      <w:r w:rsidRPr="00CE4668">
        <w:rPr>
          <w:rFonts w:ascii="Consolas" w:eastAsia="Consolas" w:hAnsi="Consolas" w:cs="Consolas"/>
          <w:color w:val="000080"/>
          <w:sz w:val="18"/>
          <w:szCs w:val="18"/>
        </w:rPr>
        <w:t>&lt;permission&gt;</w:t>
      </w:r>
      <w:r w:rsidRPr="00CE4668">
        <w:t xml:space="preserve">, tem seu uso solicitado com o elemento </w:t>
      </w:r>
      <w:r w:rsidRPr="00CE4668">
        <w:rPr>
          <w:rFonts w:ascii="Consolas" w:eastAsia="Consolas" w:hAnsi="Consolas" w:cs="Consolas"/>
          <w:color w:val="000080"/>
          <w:sz w:val="18"/>
          <w:szCs w:val="18"/>
        </w:rPr>
        <w:t>&lt;uses-permission&gt;</w:t>
      </w:r>
      <w:r w:rsidRPr="00CE4668">
        <w:t>. Ela deve ser solicitada para que outros componentes do aplicativo iniciem a atividade protegida, mesmo que a proteção seja imposta pelo próprio aplicativo.</w:t>
      </w:r>
    </w:p>
    <w:p w14:paraId="46F94DB4" w14:textId="77777777" w:rsidR="00626E67" w:rsidRDefault="00626E67" w:rsidP="00626E67">
      <w:r>
        <w:t xml:space="preserve">Se, no mesmo exemplo, o atributo </w:t>
      </w:r>
      <w:r>
        <w:rPr>
          <w:rFonts w:ascii="Consolas" w:eastAsia="Consolas" w:hAnsi="Consolas" w:cs="Consolas"/>
          <w:color w:val="008080"/>
          <w:sz w:val="18"/>
          <w:szCs w:val="18"/>
          <w:highlight w:val="white"/>
        </w:rPr>
        <w:t>permission</w:t>
      </w:r>
      <w:r>
        <w:t xml:space="preserve"> fosse definido como uma permissão declarada em outro lugar (como android.permission.CALL_EMERGENCY_NUMBERS), não seria necessário declará-la novamente com um elemento </w:t>
      </w:r>
      <w:r>
        <w:rPr>
          <w:rFonts w:ascii="Consolas" w:eastAsia="Consolas" w:hAnsi="Consolas" w:cs="Consolas"/>
          <w:color w:val="000080"/>
          <w:sz w:val="18"/>
          <w:szCs w:val="18"/>
          <w:highlight w:val="white"/>
        </w:rPr>
        <w:t>&lt;permission&gt;</w:t>
      </w:r>
      <w:r>
        <w:t xml:space="preserve">. No entanto, ainda seria necessário solicitar seu uso com </w:t>
      </w:r>
      <w:r>
        <w:rPr>
          <w:rFonts w:ascii="Consolas" w:eastAsia="Consolas" w:hAnsi="Consolas" w:cs="Consolas"/>
          <w:color w:val="000080"/>
          <w:sz w:val="18"/>
          <w:szCs w:val="18"/>
          <w:highlight w:val="white"/>
        </w:rPr>
        <w:t>&lt;uses-permission&gt;</w:t>
      </w:r>
      <w:r>
        <w:t>.</w:t>
      </w:r>
    </w:p>
    <w:p w14:paraId="6526BF57" w14:textId="681268D6" w:rsidR="00626E67" w:rsidRDefault="00626E67" w:rsidP="00626E67">
      <w:r>
        <w:t xml:space="preserve">O elemento </w:t>
      </w:r>
      <w:r>
        <w:rPr>
          <w:rFonts w:ascii="Consolas" w:eastAsia="Consolas" w:hAnsi="Consolas" w:cs="Consolas"/>
          <w:color w:val="000080"/>
          <w:sz w:val="18"/>
          <w:szCs w:val="18"/>
          <w:highlight w:val="white"/>
        </w:rPr>
        <w:t>&lt;permission-tree&gt;</w:t>
      </w:r>
      <w:r w:rsidR="00D67A07">
        <w:rPr>
          <w:rFonts w:ascii="Consolas" w:eastAsia="Consolas" w:hAnsi="Consolas" w:cs="Consolas"/>
          <w:color w:val="000080"/>
          <w:sz w:val="18"/>
          <w:szCs w:val="18"/>
        </w:rPr>
        <w:t xml:space="preserve"> </w:t>
      </w:r>
      <w:r>
        <w:t>declara um espaço de nome de um grupo de permissões que será definido no código</w:t>
      </w:r>
      <w:del w:id="119" w:author="Willian" w:date="2016-10-03T22:25:00Z">
        <w:r w:rsidDel="00430ABA">
          <w:delText>. E</w:delText>
        </w:r>
      </w:del>
      <w:ins w:id="120" w:author="Willian" w:date="2016-10-03T22:25:00Z">
        <w:r w:rsidR="00430ABA">
          <w:t>e</w:t>
        </w:r>
      </w:ins>
      <w:r>
        <w:t xml:space="preserve"> </w:t>
      </w:r>
      <w:r>
        <w:rPr>
          <w:rFonts w:ascii="Consolas" w:eastAsia="Consolas" w:hAnsi="Consolas" w:cs="Consolas"/>
          <w:color w:val="000080"/>
          <w:sz w:val="18"/>
          <w:szCs w:val="18"/>
          <w:highlight w:val="white"/>
        </w:rPr>
        <w:t>&lt;permission-group&gt;</w:t>
      </w:r>
      <w:r>
        <w:rPr>
          <w:rFonts w:ascii="Consolas" w:eastAsia="Consolas" w:hAnsi="Consolas" w:cs="Consolas"/>
          <w:color w:val="000080"/>
          <w:sz w:val="18"/>
          <w:szCs w:val="18"/>
        </w:rPr>
        <w:t xml:space="preserve"> </w:t>
      </w:r>
      <w:r>
        <w:t>define um</w:t>
      </w:r>
      <w:r w:rsidR="00E76B6E">
        <w:t>a</w:t>
      </w:r>
      <w:r>
        <w:t xml:space="preserve"> etiqueta de um conjunto de </w:t>
      </w:r>
      <w:commentRangeStart w:id="121"/>
      <w:commentRangeStart w:id="122"/>
      <w:r>
        <w:t>permissões</w:t>
      </w:r>
      <w:commentRangeEnd w:id="121"/>
      <w:r w:rsidR="00430ABA">
        <w:rPr>
          <w:rStyle w:val="Refdecomentrio"/>
        </w:rPr>
        <w:commentReference w:id="121"/>
      </w:r>
      <w:commentRangeEnd w:id="122"/>
      <w:r w:rsidR="00430ABA">
        <w:rPr>
          <w:rStyle w:val="Refdecomentrio"/>
        </w:rPr>
        <w:commentReference w:id="122"/>
      </w:r>
      <w:r>
        <w:t xml:space="preserve"> (</w:t>
      </w:r>
      <w:commentRangeStart w:id="124"/>
      <w:del w:id="125" w:author="Willian" w:date="2016-10-03T22:27:00Z">
        <w:r w:rsidDel="00430ABA">
          <w:delText>os dois</w:delText>
        </w:r>
        <w:commentRangeEnd w:id="124"/>
        <w:r w:rsidR="00E76B6E" w:rsidDel="00430ABA">
          <w:rPr>
            <w:rStyle w:val="Refdecomentrio"/>
          </w:rPr>
          <w:commentReference w:id="124"/>
        </w:r>
        <w:r w:rsidDel="00430ABA">
          <w:delText xml:space="preserve"> </w:delText>
        </w:r>
      </w:del>
      <w:ins w:id="126" w:author="Willian" w:date="2016-10-03T22:26:00Z">
        <w:r w:rsidR="00430ABA">
          <w:t>ambos (</w:t>
        </w:r>
        <w:r w:rsidR="00430ABA">
          <w:rPr>
            <w:rFonts w:ascii="Consolas" w:eastAsia="Consolas" w:hAnsi="Consolas" w:cs="Consolas"/>
            <w:color w:val="000080"/>
            <w:sz w:val="18"/>
            <w:szCs w:val="18"/>
            <w:highlight w:val="white"/>
          </w:rPr>
          <w:t>&lt;permission-tree&gt;</w:t>
        </w:r>
        <w:r w:rsidR="00430ABA">
          <w:t xml:space="preserve"> e </w:t>
        </w:r>
        <w:r w:rsidR="00430ABA">
          <w:rPr>
            <w:rFonts w:ascii="Consolas" w:eastAsia="Consolas" w:hAnsi="Consolas" w:cs="Consolas"/>
            <w:color w:val="000080"/>
            <w:sz w:val="18"/>
            <w:szCs w:val="18"/>
            <w:highlight w:val="white"/>
          </w:rPr>
          <w:t>&lt;permission-group&gt;</w:t>
        </w:r>
        <w:r w:rsidR="00430ABA">
          <w:t xml:space="preserve">) são </w:t>
        </w:r>
      </w:ins>
      <w:r>
        <w:t xml:space="preserve">declarados no manifesto com elementos </w:t>
      </w:r>
      <w:r>
        <w:rPr>
          <w:rFonts w:ascii="Consolas" w:eastAsia="Consolas" w:hAnsi="Consolas" w:cs="Consolas"/>
          <w:color w:val="000080"/>
          <w:sz w:val="18"/>
          <w:szCs w:val="18"/>
          <w:highlight w:val="white"/>
        </w:rPr>
        <w:t>&lt;permission&gt;</w:t>
      </w:r>
      <w:r>
        <w:t xml:space="preserve"> e as declaradas em outro lugar). Ele afeta somente a forma com que as permissões estão agrupadas quando apresentadas ao usuário. O elemento </w:t>
      </w:r>
      <w:r>
        <w:rPr>
          <w:rFonts w:ascii="Consolas" w:eastAsia="Consolas" w:hAnsi="Consolas" w:cs="Consolas"/>
          <w:color w:val="000080"/>
          <w:sz w:val="18"/>
          <w:szCs w:val="18"/>
          <w:highlight w:val="white"/>
        </w:rPr>
        <w:t>&lt;permission-group&gt;</w:t>
      </w:r>
      <w:r>
        <w:t xml:space="preserve"> não especifica que permissões pertencem ao grupo; ele só dá um nome ao grupo. Para incluir uma permissão no grupo, designa-se o nome do grupo ao atributo </w:t>
      </w:r>
      <w:r>
        <w:rPr>
          <w:rFonts w:ascii="Consolas" w:eastAsia="Consolas" w:hAnsi="Consolas" w:cs="Consolas"/>
          <w:color w:val="008080"/>
          <w:sz w:val="18"/>
          <w:szCs w:val="18"/>
          <w:highlight w:val="white"/>
        </w:rPr>
        <w:t>permissionGroup</w:t>
      </w:r>
      <w:r>
        <w:t xml:space="preserve"> do elemento </w:t>
      </w:r>
      <w:r>
        <w:rPr>
          <w:rFonts w:ascii="Consolas" w:eastAsia="Consolas" w:hAnsi="Consolas" w:cs="Consolas"/>
          <w:color w:val="000080"/>
          <w:sz w:val="18"/>
          <w:szCs w:val="18"/>
          <w:highlight w:val="white"/>
        </w:rPr>
        <w:t>&lt;permission&gt;</w:t>
      </w:r>
      <w:r>
        <w:t>.</w:t>
      </w:r>
    </w:p>
    <w:p w14:paraId="1A875B5A" w14:textId="77777777" w:rsidR="00626E67" w:rsidRDefault="00626E67" w:rsidP="00626E67">
      <w:pPr>
        <w:pStyle w:val="Ttulo4"/>
      </w:pPr>
      <w:bookmarkStart w:id="127" w:name="_ypztt5n3iiuy" w:colFirst="0" w:colLast="0"/>
      <w:bookmarkEnd w:id="127"/>
      <w:r>
        <w:t>Bibliotecas</w:t>
      </w:r>
    </w:p>
    <w:p w14:paraId="55C85101" w14:textId="5A4092A5" w:rsidR="00626E67" w:rsidRDefault="00626E67" w:rsidP="00626E67">
      <w:r>
        <w:t>Todo aplicativo está vinculado à biblioteca Android padrão, que contém os pacotes básicos para programar aplicativos com classes comuns</w:t>
      </w:r>
      <w:r w:rsidR="00D67A07">
        <w:t>,</w:t>
      </w:r>
      <w:r>
        <w:t xml:space="preserve"> tais como </w:t>
      </w:r>
      <w:r>
        <w:rPr>
          <w:rFonts w:ascii="Consolas" w:eastAsia="Consolas" w:hAnsi="Consolas" w:cs="Consolas"/>
          <w:color w:val="445588"/>
          <w:sz w:val="18"/>
          <w:szCs w:val="18"/>
          <w:highlight w:val="white"/>
        </w:rPr>
        <w:t>Activity</w:t>
      </w:r>
      <w:r>
        <w:t xml:space="preserve">, </w:t>
      </w:r>
      <w:r>
        <w:rPr>
          <w:rFonts w:ascii="Consolas" w:eastAsia="Consolas" w:hAnsi="Consolas" w:cs="Consolas"/>
          <w:color w:val="445588"/>
          <w:sz w:val="18"/>
          <w:szCs w:val="18"/>
          <w:highlight w:val="white"/>
        </w:rPr>
        <w:t>Service</w:t>
      </w:r>
      <w:r>
        <w:t xml:space="preserve">, </w:t>
      </w:r>
      <w:r>
        <w:rPr>
          <w:rFonts w:ascii="Consolas" w:eastAsia="Consolas" w:hAnsi="Consolas" w:cs="Consolas"/>
          <w:color w:val="445588"/>
          <w:sz w:val="18"/>
          <w:szCs w:val="18"/>
          <w:highlight w:val="white"/>
        </w:rPr>
        <w:t>Intent</w:t>
      </w:r>
      <w:r>
        <w:t xml:space="preserve">, </w:t>
      </w:r>
      <w:r>
        <w:rPr>
          <w:rFonts w:ascii="Consolas" w:eastAsia="Consolas" w:hAnsi="Consolas" w:cs="Consolas"/>
          <w:color w:val="445588"/>
          <w:sz w:val="18"/>
          <w:szCs w:val="18"/>
          <w:highlight w:val="white"/>
        </w:rPr>
        <w:t>View</w:t>
      </w:r>
      <w:r>
        <w:t xml:space="preserve">, </w:t>
      </w:r>
      <w:r>
        <w:rPr>
          <w:rFonts w:ascii="Consolas" w:eastAsia="Consolas" w:hAnsi="Consolas" w:cs="Consolas"/>
          <w:color w:val="445588"/>
          <w:sz w:val="18"/>
          <w:szCs w:val="18"/>
          <w:highlight w:val="white"/>
        </w:rPr>
        <w:t>Button</w:t>
      </w:r>
      <w:r>
        <w:t xml:space="preserve">, </w:t>
      </w:r>
      <w:r>
        <w:rPr>
          <w:rFonts w:ascii="Consolas" w:eastAsia="Consolas" w:hAnsi="Consolas" w:cs="Consolas"/>
          <w:color w:val="445588"/>
          <w:sz w:val="18"/>
          <w:szCs w:val="18"/>
          <w:highlight w:val="white"/>
        </w:rPr>
        <w:t>Application</w:t>
      </w:r>
      <w:r>
        <w:t xml:space="preserve">, </w:t>
      </w:r>
      <w:r>
        <w:rPr>
          <w:rFonts w:ascii="Consolas" w:eastAsia="Consolas" w:hAnsi="Consolas" w:cs="Consolas"/>
          <w:color w:val="445588"/>
          <w:sz w:val="18"/>
          <w:szCs w:val="18"/>
          <w:highlight w:val="white"/>
        </w:rPr>
        <w:t>ContentProvider</w:t>
      </w:r>
      <w:r>
        <w:t xml:space="preserve"> etc.</w:t>
      </w:r>
    </w:p>
    <w:p w14:paraId="00D86DE1" w14:textId="7668CDA7" w:rsidR="00626E67" w:rsidRDefault="00626E67" w:rsidP="00626E67">
      <w:r>
        <w:t xml:space="preserve">No entanto, às vezes  </w:t>
      </w:r>
      <w:r w:rsidR="00D67A07">
        <w:t xml:space="preserve">são necessárias </w:t>
      </w:r>
      <w:r>
        <w:t xml:space="preserve">algumas bibliotecas externas. </w:t>
      </w:r>
      <w:r w:rsidR="00B454C6">
        <w:t xml:space="preserve">Essas </w:t>
      </w:r>
      <w:r>
        <w:t xml:space="preserve">bibliotecas devem receber solicitação explícita para serem vinculadas ao </w:t>
      </w:r>
      <w:r w:rsidRPr="001E0BB6">
        <w:rPr>
          <w:i/>
        </w:rPr>
        <w:t>app</w:t>
      </w:r>
      <w:r>
        <w:t xml:space="preserve">. O manifesto deve conter um elemento </w:t>
      </w:r>
      <w:r>
        <w:rPr>
          <w:rFonts w:ascii="Consolas" w:eastAsia="Consolas" w:hAnsi="Consolas" w:cs="Consolas"/>
          <w:color w:val="000080"/>
          <w:sz w:val="18"/>
          <w:szCs w:val="18"/>
          <w:highlight w:val="white"/>
        </w:rPr>
        <w:t>&lt;uses-library&gt;</w:t>
      </w:r>
      <w:r>
        <w:t xml:space="preserve"> separado para nomear cada uma das bibliotecas e relacioná-las ao projeto.</w:t>
      </w:r>
    </w:p>
    <w:p w14:paraId="09FC1467" w14:textId="77777777" w:rsidR="00626E67" w:rsidRDefault="00626E67" w:rsidP="00626E67">
      <w:pPr>
        <w:pStyle w:val="Ttulo2"/>
      </w:pPr>
      <w:bookmarkStart w:id="128" w:name="_g9waidg69pqn" w:colFirst="0" w:colLast="0"/>
      <w:bookmarkEnd w:id="128"/>
      <w:r>
        <w:t>A classe R</w:t>
      </w:r>
    </w:p>
    <w:p w14:paraId="26A767B9" w14:textId="2BEEB1AD" w:rsidR="00626E67" w:rsidRDefault="00626E67" w:rsidP="00626E67">
      <w:r>
        <w:t>Um padrão de projeto aplicado ao Android é a exteriorização dos recursos do aplicativo. Entende-se como recurso (</w:t>
      </w:r>
      <w:r>
        <w:rPr>
          <w:i/>
        </w:rPr>
        <w:t>resources</w:t>
      </w:r>
      <w:r>
        <w:t xml:space="preserve">) as imagens, </w:t>
      </w:r>
      <w:r w:rsidRPr="00DC3BA1">
        <w:rPr>
          <w:i/>
        </w:rPr>
        <w:t>strings</w:t>
      </w:r>
      <w:r>
        <w:t xml:space="preserve">, cores, telas em XML e quase tudo que não seja o </w:t>
      </w:r>
      <w:r>
        <w:lastRenderedPageBreak/>
        <w:t xml:space="preserve">código Java. </w:t>
      </w:r>
      <w:r w:rsidR="00B454C6">
        <w:t xml:space="preserve">Essa </w:t>
      </w:r>
      <w:r>
        <w:t xml:space="preserve">exteriorização é aplicada para que </w:t>
      </w:r>
      <w:r w:rsidR="00B454C6">
        <w:t xml:space="preserve">seja possível </w:t>
      </w:r>
      <w:r>
        <w:t>manter os recursos independentemente do código das classes.</w:t>
      </w:r>
    </w:p>
    <w:p w14:paraId="7F42DAF0" w14:textId="77777777" w:rsidR="00626E67" w:rsidRDefault="00626E67" w:rsidP="00626E67">
      <w:r w:rsidRPr="008C3281">
        <w:t xml:space="preserve">Deve-se também fornecer recursos alternativos para configurações específicas do dispositivo, agrupando-os em diretórios de recursos especialmente nomeados. Em tempo de execução, o Android usa o recurso adequado com base na configuração atual. Por exemplo, você pode querer fornecer um </w:t>
      </w:r>
      <w:r w:rsidRPr="00987DBB">
        <w:rPr>
          <w:i/>
        </w:rPr>
        <w:t>layout</w:t>
      </w:r>
      <w:r w:rsidRPr="008C3281">
        <w:t xml:space="preserve"> diferente dependendo do tamanho da tela ou </w:t>
      </w:r>
      <w:r w:rsidRPr="00987DBB">
        <w:rPr>
          <w:i/>
        </w:rPr>
        <w:t>strings</w:t>
      </w:r>
      <w:r w:rsidRPr="008C3281">
        <w:t xml:space="preserve"> diferentes dependendo do idioma configurado no dispositivo.</w:t>
      </w:r>
    </w:p>
    <w:p w14:paraId="42D6309F" w14:textId="3F142824" w:rsidR="00626E67" w:rsidRDefault="00626E67" w:rsidP="00626E67">
      <w:r w:rsidRPr="008C3281">
        <w:t xml:space="preserve">Ao exteriorizar os recursos do aplicativo, é possível acessá-los usando IDs de recurso que são </w:t>
      </w:r>
      <w:r w:rsidRPr="008D5CC9">
        <w:t>gerados</w:t>
      </w:r>
      <w:r w:rsidRPr="008C3281">
        <w:t xml:space="preserve"> na classe R do projeto.</w:t>
      </w:r>
    </w:p>
    <w:p w14:paraId="2E14168F" w14:textId="1E31D4ED" w:rsidR="00626E67" w:rsidRDefault="00626E67" w:rsidP="00626E67">
      <w:r>
        <w:t>Quando o aplicativo é compilado,</w:t>
      </w:r>
      <w:r w:rsidR="00650D2A">
        <w:t xml:space="preserve"> a</w:t>
      </w:r>
      <w:r>
        <w:t xml:space="preserve"> </w:t>
      </w:r>
      <w:r w:rsidRPr="00987DBB">
        <w:rPr>
          <w:b/>
        </w:rPr>
        <w:t>aapt</w:t>
      </w:r>
      <w:r>
        <w:t xml:space="preserve"> (</w:t>
      </w:r>
      <w:r w:rsidRPr="00987DBB">
        <w:rPr>
          <w:i/>
        </w:rPr>
        <w:t>Android Asset Packaging Tool</w:t>
      </w:r>
      <w:r>
        <w:t xml:space="preserve">) gera a classe R, que contém os IDs de cada recurso no diretório </w:t>
      </w:r>
      <w:r>
        <w:rPr>
          <w:rFonts w:ascii="Consolas" w:eastAsia="Consolas" w:hAnsi="Consolas" w:cs="Consolas"/>
          <w:color w:val="445588"/>
          <w:sz w:val="18"/>
          <w:szCs w:val="18"/>
          <w:highlight w:val="white"/>
        </w:rPr>
        <w:t>res/</w:t>
      </w:r>
      <w:r>
        <w:t xml:space="preserve">. Para cada tipo de recurso, há uma subclasse R (por exemplo, </w:t>
      </w:r>
      <w:r>
        <w:rPr>
          <w:rFonts w:ascii="Consolas" w:eastAsia="Consolas" w:hAnsi="Consolas" w:cs="Consolas"/>
          <w:color w:val="333333"/>
          <w:sz w:val="18"/>
          <w:szCs w:val="18"/>
          <w:highlight w:val="white"/>
        </w:rPr>
        <w:t>R.</w:t>
      </w:r>
      <w:r>
        <w:rPr>
          <w:rFonts w:ascii="Consolas" w:eastAsia="Consolas" w:hAnsi="Consolas" w:cs="Consolas"/>
          <w:color w:val="008080"/>
          <w:sz w:val="18"/>
          <w:szCs w:val="18"/>
          <w:highlight w:val="white"/>
        </w:rPr>
        <w:t>drawable</w:t>
      </w:r>
      <w:r>
        <w:t xml:space="preserve"> é uma subclasse para todos os recursos desenháveis, como imagens) e, para cada recurso daquele tipo, há um número inteiro estático (por exemplo, R.drawable.icon). Esse número inteiro é </w:t>
      </w:r>
      <w:r w:rsidRPr="008D5CC9">
        <w:t>o ID</w:t>
      </w:r>
      <w:r>
        <w:t xml:space="preserve"> do recurso que pode ser usado para recuperá-lo.</w:t>
      </w:r>
    </w:p>
    <w:p w14:paraId="53B23AC6" w14:textId="77777777" w:rsidR="00626E67" w:rsidRDefault="00626E67" w:rsidP="00626E67">
      <w:r>
        <w:t xml:space="preserve">Apesar </w:t>
      </w:r>
      <w:r w:rsidRPr="003573D9">
        <w:rPr>
          <w:color w:val="FF0000"/>
        </w:rPr>
        <w:t>da</w:t>
      </w:r>
      <w:r>
        <w:t xml:space="preserve"> classe </w:t>
      </w:r>
      <w:r>
        <w:rPr>
          <w:rFonts w:ascii="Consolas" w:eastAsia="Consolas" w:hAnsi="Consolas" w:cs="Consolas"/>
          <w:color w:val="445588"/>
          <w:sz w:val="18"/>
          <w:szCs w:val="18"/>
          <w:highlight w:val="white"/>
        </w:rPr>
        <w:t>R</w:t>
      </w:r>
      <w:r>
        <w:t xml:space="preserve"> ser o local onde </w:t>
      </w:r>
      <w:r w:rsidRPr="008D5CC9">
        <w:t>os IDs</w:t>
      </w:r>
      <w:r>
        <w:t xml:space="preserve"> de recursos são especificados, não deve nunca ser necessário verificá-la para descobrir </w:t>
      </w:r>
      <w:r w:rsidRPr="008D5CC9">
        <w:t>um ID</w:t>
      </w:r>
      <w:r>
        <w:t xml:space="preserve"> de recurso. </w:t>
      </w:r>
      <w:commentRangeStart w:id="129"/>
      <w:commentRangeStart w:id="130"/>
      <w:r>
        <w:t xml:space="preserve">Ele </w:t>
      </w:r>
      <w:commentRangeEnd w:id="129"/>
      <w:r w:rsidR="00650D2A">
        <w:rPr>
          <w:rStyle w:val="Refdecomentrio"/>
        </w:rPr>
        <w:commentReference w:id="129"/>
      </w:r>
      <w:commentRangeEnd w:id="130"/>
      <w:r w:rsidR="00430ABA">
        <w:rPr>
          <w:rStyle w:val="Refdecomentrio"/>
        </w:rPr>
        <w:commentReference w:id="130"/>
      </w:r>
      <w:r>
        <w:t>é sempre composto de:</w:t>
      </w:r>
    </w:p>
    <w:p w14:paraId="77859B10" w14:textId="7F230393" w:rsidR="00626E67" w:rsidRDefault="00626E67" w:rsidP="00626E67">
      <w:pPr>
        <w:numPr>
          <w:ilvl w:val="0"/>
          <w:numId w:val="35"/>
        </w:numPr>
        <w:ind w:hanging="360"/>
        <w:contextualSpacing/>
      </w:pPr>
      <w:r>
        <w:rPr>
          <w:b/>
        </w:rPr>
        <w:t>tipo de recurso</w:t>
      </w:r>
      <w:r>
        <w:t xml:space="preserve">: cada recurso é agrupado em um "tipo", como </w:t>
      </w:r>
      <w:r>
        <w:rPr>
          <w:rFonts w:ascii="Consolas" w:eastAsia="Consolas" w:hAnsi="Consolas" w:cs="Consolas"/>
          <w:color w:val="008080"/>
          <w:sz w:val="18"/>
          <w:szCs w:val="18"/>
          <w:highlight w:val="white"/>
        </w:rPr>
        <w:t>string</w:t>
      </w:r>
      <w:r>
        <w:t xml:space="preserve">, </w:t>
      </w:r>
      <w:r>
        <w:rPr>
          <w:rFonts w:ascii="Consolas" w:eastAsia="Consolas" w:hAnsi="Consolas" w:cs="Consolas"/>
          <w:color w:val="008080"/>
          <w:sz w:val="18"/>
          <w:szCs w:val="18"/>
          <w:highlight w:val="white"/>
        </w:rPr>
        <w:t>drawable</w:t>
      </w:r>
      <w:r>
        <w:t xml:space="preserve"> e </w:t>
      </w:r>
      <w:r>
        <w:rPr>
          <w:rFonts w:ascii="Consolas" w:eastAsia="Consolas" w:hAnsi="Consolas" w:cs="Consolas"/>
          <w:color w:val="008080"/>
          <w:sz w:val="18"/>
          <w:szCs w:val="18"/>
          <w:highlight w:val="white"/>
        </w:rPr>
        <w:t>layout</w:t>
      </w:r>
      <w:r>
        <w:t>.</w:t>
      </w:r>
    </w:p>
    <w:p w14:paraId="5B9AAC8C" w14:textId="6E39A263" w:rsidR="00626E67" w:rsidRDefault="00626E67" w:rsidP="00626E67">
      <w:pPr>
        <w:numPr>
          <w:ilvl w:val="0"/>
          <w:numId w:val="9"/>
        </w:numPr>
        <w:ind w:hanging="360"/>
        <w:contextualSpacing/>
      </w:pPr>
      <w:r>
        <w:rPr>
          <w:b/>
        </w:rPr>
        <w:t>nome do recurso</w:t>
      </w:r>
      <w:r>
        <w:t xml:space="preserve">: </w:t>
      </w:r>
      <w:r w:rsidR="008D5CC9">
        <w:t xml:space="preserve">é </w:t>
      </w:r>
      <w:r>
        <w:t>o nome do arquivo, excluindo a extensão</w:t>
      </w:r>
      <w:r w:rsidR="00650D2A">
        <w:t>,</w:t>
      </w:r>
      <w:r>
        <w:t xml:space="preserve"> ou o valor no atributo </w:t>
      </w:r>
      <w:r>
        <w:rPr>
          <w:rFonts w:ascii="Consolas" w:eastAsia="Consolas" w:hAnsi="Consolas" w:cs="Consolas"/>
          <w:color w:val="008080"/>
          <w:sz w:val="18"/>
          <w:szCs w:val="18"/>
          <w:highlight w:val="white"/>
        </w:rPr>
        <w:t>android:name</w:t>
      </w:r>
      <w:r>
        <w:t xml:space="preserve"> do XML, se o recurso for um valor simples (como uma </w:t>
      </w:r>
      <w:r w:rsidRPr="00987DBB">
        <w:rPr>
          <w:i/>
        </w:rPr>
        <w:t>string</w:t>
      </w:r>
      <w:r>
        <w:t>).</w:t>
      </w:r>
    </w:p>
    <w:p w14:paraId="1313B706" w14:textId="77777777" w:rsidR="008D5CC9" w:rsidRDefault="008D5CC9" w:rsidP="00987DBB">
      <w:pPr>
        <w:ind w:left="720"/>
        <w:contextualSpacing/>
      </w:pPr>
    </w:p>
    <w:p w14:paraId="57DA5AE3" w14:textId="77777777" w:rsidR="00626E67" w:rsidRDefault="00626E67" w:rsidP="00626E67">
      <w:r>
        <w:t>Há duas formas de acessar um recurso:</w:t>
      </w:r>
    </w:p>
    <w:p w14:paraId="6EDDA31C" w14:textId="3BB559FB" w:rsidR="00626E67" w:rsidRDefault="00626E67" w:rsidP="00626E67">
      <w:pPr>
        <w:numPr>
          <w:ilvl w:val="0"/>
          <w:numId w:val="33"/>
        </w:numPr>
        <w:ind w:hanging="360"/>
        <w:contextualSpacing/>
      </w:pPr>
      <w:r>
        <w:rPr>
          <w:b/>
        </w:rPr>
        <w:t>No código</w:t>
      </w:r>
      <w:r>
        <w:t xml:space="preserve">: </w:t>
      </w:r>
      <w:r w:rsidR="00650D2A">
        <w:t xml:space="preserve">usando </w:t>
      </w:r>
      <w:r>
        <w:t xml:space="preserve">um número inteiro estático de uma subclasse de sua classe </w:t>
      </w:r>
      <w:r>
        <w:rPr>
          <w:rFonts w:ascii="Consolas" w:eastAsia="Consolas" w:hAnsi="Consolas" w:cs="Consolas"/>
          <w:color w:val="445588"/>
          <w:sz w:val="18"/>
          <w:szCs w:val="18"/>
          <w:highlight w:val="white"/>
        </w:rPr>
        <w:t>R</w:t>
      </w:r>
      <w:r>
        <w:t>, como:</w:t>
      </w:r>
    </w:p>
    <w:p w14:paraId="47C7518C" w14:textId="77777777" w:rsidR="00626E67" w:rsidRDefault="00626E67" w:rsidP="00626E67">
      <w:pPr>
        <w:spacing w:before="100" w:after="500" w:line="324" w:lineRule="auto"/>
        <w:jc w:val="center"/>
      </w:pPr>
      <w:r>
        <w:rPr>
          <w:rFonts w:ascii="Consolas" w:eastAsia="Consolas" w:hAnsi="Consolas" w:cs="Consolas"/>
          <w:color w:val="333333"/>
          <w:sz w:val="18"/>
          <w:szCs w:val="18"/>
          <w:highlight w:val="white"/>
        </w:rPr>
        <w:t>R.</w:t>
      </w:r>
      <w:r>
        <w:rPr>
          <w:rFonts w:ascii="Consolas" w:eastAsia="Consolas" w:hAnsi="Consolas" w:cs="Consolas"/>
          <w:color w:val="008080"/>
          <w:sz w:val="18"/>
          <w:szCs w:val="18"/>
          <w:highlight w:val="white"/>
        </w:rPr>
        <w:t>string.hello</w:t>
      </w:r>
    </w:p>
    <w:p w14:paraId="449042BF" w14:textId="77777777" w:rsidR="00626E67" w:rsidRDefault="00626E67" w:rsidP="00626E67">
      <w:pPr>
        <w:spacing w:before="100" w:after="500" w:line="324" w:lineRule="auto"/>
        <w:ind w:left="570"/>
        <w:jc w:val="center"/>
      </w:pPr>
      <w:r>
        <w:rPr>
          <w:rFonts w:ascii="Consolas" w:eastAsia="Consolas" w:hAnsi="Consolas" w:cs="Consolas"/>
          <w:color w:val="008080"/>
          <w:sz w:val="18"/>
          <w:szCs w:val="18"/>
          <w:highlight w:val="white"/>
        </w:rPr>
        <w:t>string</w:t>
      </w:r>
      <w:r>
        <w:t xml:space="preserve"> é o tipo de recurso e </w:t>
      </w:r>
      <w:r>
        <w:rPr>
          <w:rFonts w:ascii="Consolas" w:eastAsia="Consolas" w:hAnsi="Consolas" w:cs="Consolas"/>
          <w:color w:val="008080"/>
          <w:sz w:val="18"/>
          <w:szCs w:val="18"/>
          <w:highlight w:val="white"/>
        </w:rPr>
        <w:t>hello</w:t>
      </w:r>
      <w:r>
        <w:t xml:space="preserve"> é o nome do recurso. Há muitas APIs do Android que podem acessar os seus recursos quando você fornece um ID de recurso nesse formato.</w:t>
      </w:r>
    </w:p>
    <w:p w14:paraId="6D5D7FE3" w14:textId="77777777" w:rsidR="00626E67" w:rsidRDefault="00626E67" w:rsidP="00626E67">
      <w:pPr>
        <w:numPr>
          <w:ilvl w:val="0"/>
          <w:numId w:val="33"/>
        </w:numPr>
        <w:ind w:hanging="360"/>
        <w:contextualSpacing/>
      </w:pPr>
      <w:r>
        <w:rPr>
          <w:b/>
        </w:rPr>
        <w:t>No XML</w:t>
      </w:r>
      <w:r>
        <w:t xml:space="preserve">: usando uma sintaxe XML especial que também corresponde ao ID de recurso definido em sua classe </w:t>
      </w:r>
      <w:r>
        <w:rPr>
          <w:rFonts w:ascii="Consolas" w:eastAsia="Consolas" w:hAnsi="Consolas" w:cs="Consolas"/>
          <w:color w:val="445588"/>
          <w:sz w:val="18"/>
          <w:szCs w:val="18"/>
          <w:highlight w:val="white"/>
        </w:rPr>
        <w:t>R</w:t>
      </w:r>
      <w:r>
        <w:t>, como:</w:t>
      </w:r>
    </w:p>
    <w:p w14:paraId="370013E3" w14:textId="77777777" w:rsidR="00626E67" w:rsidRDefault="00626E67" w:rsidP="00626E67">
      <w:pPr>
        <w:spacing w:before="100" w:after="500" w:line="324" w:lineRule="auto"/>
        <w:jc w:val="center"/>
      </w:pPr>
      <w:r>
        <w:rPr>
          <w:rFonts w:ascii="Consolas" w:eastAsia="Consolas" w:hAnsi="Consolas" w:cs="Consolas"/>
          <w:color w:val="BB8844"/>
          <w:sz w:val="18"/>
          <w:szCs w:val="18"/>
          <w:highlight w:val="white"/>
        </w:rPr>
        <w:t>@string/hello</w:t>
      </w:r>
    </w:p>
    <w:p w14:paraId="1907BF03" w14:textId="3038A996" w:rsidR="00626E67" w:rsidRDefault="00626E67" w:rsidP="00626E67">
      <w:pPr>
        <w:spacing w:before="100" w:after="500" w:line="324" w:lineRule="auto"/>
        <w:ind w:left="710"/>
        <w:jc w:val="left"/>
      </w:pPr>
      <w:r>
        <w:rPr>
          <w:rFonts w:ascii="Consolas" w:eastAsia="Consolas" w:hAnsi="Consolas" w:cs="Consolas"/>
          <w:color w:val="BB8844"/>
          <w:sz w:val="18"/>
          <w:szCs w:val="18"/>
          <w:highlight w:val="white"/>
        </w:rPr>
        <w:t>string</w:t>
      </w:r>
      <w:r>
        <w:t xml:space="preserve"> é o tipo </w:t>
      </w:r>
      <w:r w:rsidR="00650D2A">
        <w:t xml:space="preserve">de </w:t>
      </w:r>
      <w:r>
        <w:t xml:space="preserve">recurso e </w:t>
      </w:r>
      <w:r>
        <w:rPr>
          <w:rFonts w:ascii="Consolas" w:eastAsia="Consolas" w:hAnsi="Consolas" w:cs="Consolas"/>
          <w:color w:val="BB8844"/>
          <w:sz w:val="18"/>
          <w:szCs w:val="18"/>
          <w:highlight w:val="white"/>
        </w:rPr>
        <w:t>hello</w:t>
      </w:r>
      <w:r>
        <w:t xml:space="preserve"> é o nome do recurso. Você pode usar essa sintaxe em um recurso XML em qualquer lugar </w:t>
      </w:r>
      <w:r w:rsidR="00650D2A">
        <w:t>no qual</w:t>
      </w:r>
      <w:r>
        <w:t xml:space="preserve"> um valor é esperado e que seja fornecido em um recurso.</w:t>
      </w:r>
    </w:p>
    <w:p w14:paraId="59379DDF" w14:textId="63C5FFD5" w:rsidR="00626E67" w:rsidRDefault="008D5CC9" w:rsidP="00626E67">
      <w:pPr>
        <w:spacing w:before="100" w:after="500" w:line="324" w:lineRule="auto"/>
        <w:jc w:val="left"/>
      </w:pPr>
      <w:r>
        <w:t xml:space="preserve">Agora você </w:t>
      </w:r>
      <w:r w:rsidR="00626E67">
        <w:t>criar</w:t>
      </w:r>
      <w:r w:rsidR="007E40BC">
        <w:t>á</w:t>
      </w:r>
      <w:r w:rsidR="00626E67">
        <w:t xml:space="preserve"> um novo Hello World.</w:t>
      </w:r>
    </w:p>
    <w:p w14:paraId="45B04E4D" w14:textId="77777777" w:rsidR="00626E67" w:rsidRDefault="00626E67" w:rsidP="00626E67">
      <w:pPr>
        <w:pStyle w:val="Ttulo3"/>
      </w:pPr>
      <w:bookmarkStart w:id="131" w:name="_y9h3gj817qz6" w:colFirst="0" w:colLast="0"/>
      <w:bookmarkEnd w:id="131"/>
      <w:r>
        <w:lastRenderedPageBreak/>
        <w:t>Hello World 2.0</w:t>
      </w:r>
    </w:p>
    <w:p w14:paraId="17B8B518" w14:textId="3DF46E96" w:rsidR="00626E67" w:rsidRDefault="00626E67" w:rsidP="00626E67">
      <w:r>
        <w:t xml:space="preserve">Para ilustrar o funcionamento da classe </w:t>
      </w:r>
      <w:r>
        <w:rPr>
          <w:rFonts w:ascii="Consolas" w:eastAsia="Consolas" w:hAnsi="Consolas" w:cs="Consolas"/>
          <w:color w:val="445588"/>
          <w:sz w:val="18"/>
          <w:szCs w:val="18"/>
          <w:highlight w:val="white"/>
        </w:rPr>
        <w:t>R</w:t>
      </w:r>
      <w:r>
        <w:t xml:space="preserve">, em XML e no código, </w:t>
      </w:r>
      <w:r w:rsidR="008D5CC9">
        <w:t xml:space="preserve">você vai </w:t>
      </w:r>
      <w:r>
        <w:t xml:space="preserve">criar um recurso para o texto </w:t>
      </w:r>
      <w:r>
        <w:rPr>
          <w:rFonts w:ascii="Consolas" w:eastAsia="Consolas" w:hAnsi="Consolas" w:cs="Consolas"/>
          <w:color w:val="BB8844"/>
          <w:sz w:val="18"/>
          <w:szCs w:val="18"/>
          <w:highlight w:val="white"/>
        </w:rPr>
        <w:t>"Hello World!"</w:t>
      </w:r>
      <w:r>
        <w:t>.</w:t>
      </w:r>
    </w:p>
    <w:p w14:paraId="24081A62" w14:textId="77777777" w:rsidR="00626E67" w:rsidRDefault="00D13BCB" w:rsidP="00626E67">
      <w:r>
        <w:pict w14:anchorId="358D6E79">
          <v:rect id="_x0000_i1025" style="width:0;height:1.5pt" o:hralign="center" o:hrstd="t" o:hr="t" fillcolor="#a0a0a0" stroked="f"/>
        </w:pict>
      </w:r>
    </w:p>
    <w:p w14:paraId="65E8F213" w14:textId="1BDDA5EE" w:rsidR="00626E67" w:rsidRDefault="00626E67" w:rsidP="00626E67">
      <w:r>
        <w:t xml:space="preserve">Abra o Android Studio e crie um novo projeto. </w:t>
      </w:r>
      <w:r w:rsidR="008D5CC9">
        <w:t xml:space="preserve">Dessa </w:t>
      </w:r>
      <w:r>
        <w:t xml:space="preserve">vez o nome dele deverá ser </w:t>
      </w:r>
      <w:r>
        <w:rPr>
          <w:b/>
          <w:color w:val="434343"/>
        </w:rPr>
        <w:t>HelloWorld-R</w:t>
      </w:r>
      <w:r>
        <w:t>. Relembre o passo</w:t>
      </w:r>
      <w:r w:rsidR="008D5CC9">
        <w:t xml:space="preserve"> </w:t>
      </w:r>
      <w:r>
        <w:t>a</w:t>
      </w:r>
      <w:r w:rsidR="008D5CC9">
        <w:t xml:space="preserve"> </w:t>
      </w:r>
      <w:r>
        <w:t>passo para criação de projetos no tópico 1.4.1 desta unidade. Ao criar, você terá esta tela:</w:t>
      </w:r>
    </w:p>
    <w:p w14:paraId="7E08A263" w14:textId="77777777" w:rsidR="002866BD" w:rsidRDefault="00626E67" w:rsidP="00051E0E">
      <w:pPr>
        <w:keepNext/>
        <w:jc w:val="center"/>
      </w:pPr>
      <w:r>
        <w:rPr>
          <w:noProof/>
        </w:rPr>
        <w:drawing>
          <wp:inline distT="114300" distB="114300" distL="114300" distR="114300" wp14:anchorId="253F2504" wp14:editId="027BC1FB">
            <wp:extent cx="5566100" cy="4254500"/>
            <wp:effectExtent l="0" t="0" r="0" b="0"/>
            <wp:docPr id="71"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69" cstate="print"/>
                    <a:srcRect/>
                    <a:stretch>
                      <a:fillRect/>
                    </a:stretch>
                  </pic:blipFill>
                  <pic:spPr>
                    <a:xfrm>
                      <a:off x="0" y="0"/>
                      <a:ext cx="5566100" cy="4254500"/>
                    </a:xfrm>
                    <a:prstGeom prst="rect">
                      <a:avLst/>
                    </a:prstGeom>
                    <a:ln/>
                  </pic:spPr>
                </pic:pic>
              </a:graphicData>
            </a:graphic>
          </wp:inline>
        </w:drawing>
      </w:r>
    </w:p>
    <w:p w14:paraId="2C4AB51D" w14:textId="21336EC9" w:rsidR="002866BD" w:rsidRDefault="002866BD" w:rsidP="00051E0E">
      <w:pPr>
        <w:pStyle w:val="Legenda"/>
        <w:jc w:val="center"/>
      </w:pPr>
      <w:r>
        <w:t xml:space="preserve">Figura </w:t>
      </w:r>
      <w:fldSimple w:instr=" SEQ Figura \* ARABIC ">
        <w:r w:rsidR="00957E37">
          <w:rPr>
            <w:noProof/>
          </w:rPr>
          <w:t>37</w:t>
        </w:r>
      </w:fldSimple>
      <w:r>
        <w:t xml:space="preserve">: Novo projeto sendo construído após </w:t>
      </w:r>
      <w:r w:rsidR="008D5CC9">
        <w:t>ser criado</w:t>
      </w:r>
    </w:p>
    <w:p w14:paraId="349B9FE4" w14:textId="1BB15B4F" w:rsidR="00626E67" w:rsidRDefault="00626E67" w:rsidP="00626E67">
      <w:pPr>
        <w:jc w:val="center"/>
      </w:pPr>
    </w:p>
    <w:p w14:paraId="5151B143" w14:textId="36FFDC89" w:rsidR="00626E67" w:rsidRDefault="00626E67" w:rsidP="00626E67">
      <w:r>
        <w:t xml:space="preserve">Agora </w:t>
      </w:r>
      <w:r w:rsidR="008D5CC9">
        <w:t xml:space="preserve">você </w:t>
      </w:r>
      <w:r>
        <w:t>criar</w:t>
      </w:r>
      <w:r w:rsidR="00BD2B7E">
        <w:t>á</w:t>
      </w:r>
      <w:r>
        <w:t xml:space="preserve"> um recurso para o texto </w:t>
      </w:r>
      <w:r>
        <w:rPr>
          <w:rFonts w:ascii="Consolas" w:eastAsia="Consolas" w:hAnsi="Consolas" w:cs="Consolas"/>
          <w:color w:val="BB8844"/>
          <w:sz w:val="18"/>
          <w:szCs w:val="18"/>
          <w:highlight w:val="white"/>
        </w:rPr>
        <w:t>"Hello World!"</w:t>
      </w:r>
      <w:r>
        <w:t>. Siga os passos:</w:t>
      </w:r>
    </w:p>
    <w:p w14:paraId="460A4376" w14:textId="10BC3C4E" w:rsidR="00626E67" w:rsidRDefault="00626E67" w:rsidP="00626E67">
      <w:pPr>
        <w:numPr>
          <w:ilvl w:val="0"/>
          <w:numId w:val="8"/>
        </w:numPr>
        <w:ind w:hanging="360"/>
        <w:contextualSpacing/>
      </w:pPr>
      <w:r>
        <w:t xml:space="preserve">Com o projeto aberto, localize o arquivo </w:t>
      </w:r>
      <w:r>
        <w:rPr>
          <w:b/>
          <w:color w:val="434343"/>
        </w:rPr>
        <w:t xml:space="preserve">strings.xml </w:t>
      </w:r>
      <w:r>
        <w:t xml:space="preserve">na seção </w:t>
      </w:r>
      <w:r>
        <w:rPr>
          <w:b/>
          <w:color w:val="434343"/>
        </w:rPr>
        <w:t>Estrutura do Projeto</w:t>
      </w:r>
      <w:r>
        <w:t xml:space="preserve">. O arquivo está contido no diretório </w:t>
      </w:r>
      <w:r>
        <w:rPr>
          <w:b/>
          <w:color w:val="434343"/>
        </w:rPr>
        <w:t>res &gt;</w:t>
      </w:r>
      <w:r w:rsidR="00957E37">
        <w:rPr>
          <w:b/>
          <w:color w:val="434343"/>
        </w:rPr>
        <w:t xml:space="preserve"> </w:t>
      </w:r>
      <w:r>
        <w:rPr>
          <w:b/>
          <w:color w:val="434343"/>
        </w:rPr>
        <w:t>values</w:t>
      </w:r>
      <w:r>
        <w:rPr>
          <w:b/>
        </w:rPr>
        <w:t xml:space="preserve">. </w:t>
      </w:r>
      <w:r>
        <w:t>Veja a imagem a</w:t>
      </w:r>
      <w:r w:rsidR="008D5CC9">
        <w:t xml:space="preserve"> seguir</w:t>
      </w:r>
      <w:r>
        <w:t>:</w:t>
      </w:r>
    </w:p>
    <w:p w14:paraId="76939642" w14:textId="77777777" w:rsidR="002866BD" w:rsidRDefault="00626E67" w:rsidP="00051E0E">
      <w:pPr>
        <w:keepNext/>
        <w:jc w:val="center"/>
      </w:pPr>
      <w:r>
        <w:rPr>
          <w:noProof/>
        </w:rPr>
        <w:lastRenderedPageBreak/>
        <w:drawing>
          <wp:inline distT="114300" distB="114300" distL="114300" distR="114300" wp14:anchorId="60CD5E26" wp14:editId="41A1B8D7">
            <wp:extent cx="3800475" cy="3800475"/>
            <wp:effectExtent l="0" t="0" r="0" b="0"/>
            <wp:docPr id="6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70" cstate="print"/>
                    <a:srcRect/>
                    <a:stretch>
                      <a:fillRect/>
                    </a:stretch>
                  </pic:blipFill>
                  <pic:spPr>
                    <a:xfrm>
                      <a:off x="0" y="0"/>
                      <a:ext cx="3800475" cy="3800475"/>
                    </a:xfrm>
                    <a:prstGeom prst="rect">
                      <a:avLst/>
                    </a:prstGeom>
                    <a:ln/>
                  </pic:spPr>
                </pic:pic>
              </a:graphicData>
            </a:graphic>
          </wp:inline>
        </w:drawing>
      </w:r>
    </w:p>
    <w:p w14:paraId="5118C76F" w14:textId="7FA18240" w:rsidR="002866BD" w:rsidRDefault="002866BD" w:rsidP="00051E0E">
      <w:pPr>
        <w:pStyle w:val="Legenda"/>
        <w:jc w:val="center"/>
      </w:pPr>
      <w:r>
        <w:t xml:space="preserve">Figura </w:t>
      </w:r>
      <w:fldSimple w:instr=" SEQ Figura \* ARABIC ">
        <w:r w:rsidR="00957E37">
          <w:rPr>
            <w:noProof/>
          </w:rPr>
          <w:t>38</w:t>
        </w:r>
      </w:fldSimple>
      <w:r>
        <w:t xml:space="preserve">: Localização do arquivo </w:t>
      </w:r>
      <w:r>
        <w:rPr>
          <w:b/>
        </w:rPr>
        <w:t>strings.xml</w:t>
      </w:r>
    </w:p>
    <w:p w14:paraId="12CAE3D5" w14:textId="27B56FED" w:rsidR="00626E67" w:rsidRDefault="00626E67" w:rsidP="00626E67">
      <w:pPr>
        <w:jc w:val="center"/>
      </w:pPr>
    </w:p>
    <w:p w14:paraId="0C930D51" w14:textId="77777777" w:rsidR="00626E67" w:rsidRDefault="00626E67" w:rsidP="00626E67">
      <w:pPr>
        <w:numPr>
          <w:ilvl w:val="0"/>
          <w:numId w:val="8"/>
        </w:numPr>
        <w:ind w:hanging="360"/>
        <w:contextualSpacing/>
      </w:pPr>
      <w:r>
        <w:t xml:space="preserve">Quando você abrir o arquivo </w:t>
      </w:r>
      <w:r>
        <w:rPr>
          <w:b/>
          <w:color w:val="434343"/>
        </w:rPr>
        <w:t>strings.xml</w:t>
      </w:r>
      <w:r>
        <w:t>, terá um arquivo como este:</w:t>
      </w:r>
    </w:p>
    <w:p w14:paraId="007292FA" w14:textId="6D2EEA54" w:rsidR="00626E67" w:rsidRPr="00D83041" w:rsidRDefault="00626E67" w:rsidP="00626E67">
      <w:pPr>
        <w:spacing w:after="0" w:line="335" w:lineRule="auto"/>
        <w:ind w:left="1130"/>
        <w:jc w:val="left"/>
        <w:rPr>
          <w:lang w:val="en-US"/>
        </w:rPr>
      </w:pPr>
      <w:r w:rsidRPr="00D83041">
        <w:rPr>
          <w:rFonts w:ascii="Consolas" w:eastAsia="Consolas" w:hAnsi="Consolas" w:cs="Consolas"/>
          <w:color w:val="000080"/>
          <w:sz w:val="18"/>
          <w:szCs w:val="18"/>
          <w:highlight w:val="white"/>
          <w:lang w:val="en-US"/>
        </w:rPr>
        <w:t>&lt;resources&gt;</w:t>
      </w:r>
      <w:r w:rsidRPr="00D83041">
        <w:rPr>
          <w:rFonts w:ascii="Consolas" w:eastAsia="Consolas" w:hAnsi="Consolas" w:cs="Consolas"/>
          <w:color w:val="333333"/>
          <w:sz w:val="18"/>
          <w:szCs w:val="18"/>
          <w:highlight w:val="white"/>
          <w:lang w:val="en-US"/>
        </w:rPr>
        <w:br/>
      </w:r>
      <w:ins w:id="132" w:author="Willian" w:date="2016-10-03T21:29:00Z">
        <w:r w:rsidR="00786B08">
          <w:rPr>
            <w:rFonts w:ascii="Consolas" w:eastAsia="Consolas" w:hAnsi="Consolas" w:cs="Consolas"/>
            <w:color w:val="000080"/>
            <w:sz w:val="18"/>
            <w:szCs w:val="18"/>
            <w:highlight w:val="white"/>
            <w:lang w:val="en-US"/>
          </w:rPr>
          <w:t xml:space="preserve">    </w:t>
        </w:r>
      </w:ins>
      <w:r w:rsidRPr="00D83041">
        <w:rPr>
          <w:rFonts w:ascii="Consolas" w:eastAsia="Consolas" w:hAnsi="Consolas" w:cs="Consolas"/>
          <w:color w:val="000080"/>
          <w:sz w:val="18"/>
          <w:szCs w:val="18"/>
          <w:highlight w:val="white"/>
          <w:lang w:val="en-US"/>
        </w:rPr>
        <w:t>&lt;string</w:t>
      </w:r>
      <w:r>
        <w:rPr>
          <w:rFonts w:ascii="Consolas" w:eastAsia="Consolas" w:hAnsi="Consolas" w:cs="Consolas"/>
          <w:color w:val="000080"/>
          <w:sz w:val="18"/>
          <w:szCs w:val="18"/>
          <w:highlight w:val="white"/>
          <w:lang w:val="en-US"/>
        </w:rPr>
        <w:t xml:space="preserve"> </w:t>
      </w:r>
      <w:r w:rsidRPr="00D83041">
        <w:rPr>
          <w:rFonts w:ascii="Consolas" w:eastAsia="Consolas" w:hAnsi="Consolas" w:cs="Consolas"/>
          <w:color w:val="008080"/>
          <w:sz w:val="18"/>
          <w:szCs w:val="18"/>
          <w:highlight w:val="white"/>
          <w:lang w:val="en-US"/>
        </w:rPr>
        <w:t>name=</w:t>
      </w:r>
      <w:r w:rsidRPr="00D83041">
        <w:rPr>
          <w:rFonts w:ascii="Consolas" w:eastAsia="Consolas" w:hAnsi="Consolas" w:cs="Consolas"/>
          <w:color w:val="BB8844"/>
          <w:sz w:val="18"/>
          <w:szCs w:val="18"/>
          <w:highlight w:val="white"/>
          <w:lang w:val="en-US"/>
        </w:rPr>
        <w:t>"app_name"</w:t>
      </w:r>
      <w:r w:rsidRPr="00D83041">
        <w:rPr>
          <w:rFonts w:ascii="Consolas" w:eastAsia="Consolas" w:hAnsi="Consolas" w:cs="Consolas"/>
          <w:color w:val="000080"/>
          <w:sz w:val="18"/>
          <w:szCs w:val="18"/>
          <w:highlight w:val="white"/>
          <w:lang w:val="en-US"/>
        </w:rPr>
        <w:t>&gt;</w:t>
      </w:r>
      <w:r w:rsidRPr="00D83041">
        <w:rPr>
          <w:rFonts w:ascii="Consolas" w:eastAsia="Consolas" w:hAnsi="Consolas" w:cs="Consolas"/>
          <w:color w:val="333333"/>
          <w:sz w:val="18"/>
          <w:szCs w:val="18"/>
          <w:highlight w:val="white"/>
          <w:lang w:val="en-US"/>
        </w:rPr>
        <w:t>HelloWorld-R</w:t>
      </w:r>
      <w:r w:rsidRPr="00D83041">
        <w:rPr>
          <w:rFonts w:ascii="Consolas" w:eastAsia="Consolas" w:hAnsi="Consolas" w:cs="Consolas"/>
          <w:color w:val="000080"/>
          <w:sz w:val="18"/>
          <w:szCs w:val="18"/>
          <w:highlight w:val="white"/>
          <w:lang w:val="en-US"/>
        </w:rPr>
        <w:t>&lt;/string&gt;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000080"/>
          <w:sz w:val="18"/>
          <w:szCs w:val="18"/>
          <w:highlight w:val="white"/>
          <w:lang w:val="en-US"/>
        </w:rPr>
        <w:t>&lt;/resources&gt;</w:t>
      </w:r>
    </w:p>
    <w:p w14:paraId="467D3D4A" w14:textId="77777777" w:rsidR="00626E67" w:rsidRPr="00D83041" w:rsidRDefault="00626E67" w:rsidP="00626E67">
      <w:pPr>
        <w:spacing w:after="0" w:line="335" w:lineRule="auto"/>
        <w:ind w:left="1130"/>
        <w:rPr>
          <w:lang w:val="en-US"/>
        </w:rPr>
      </w:pPr>
    </w:p>
    <w:p w14:paraId="4DA509C3" w14:textId="78004FAE" w:rsidR="00626E67" w:rsidRDefault="00626E67" w:rsidP="00626E67">
      <w:pPr>
        <w:ind w:left="710"/>
      </w:pPr>
      <w:r>
        <w:t xml:space="preserve">Veja que ele é um </w:t>
      </w:r>
      <w:r w:rsidRPr="003D65A4">
        <w:rPr>
          <w:i/>
        </w:rPr>
        <w:t>resource</w:t>
      </w:r>
      <w:r>
        <w:t xml:space="preserve"> e é do tipo XML. Adicione mais um elemento </w:t>
      </w:r>
      <w:r>
        <w:rPr>
          <w:rFonts w:ascii="Consolas" w:eastAsia="Consolas" w:hAnsi="Consolas" w:cs="Consolas"/>
          <w:color w:val="000080"/>
          <w:sz w:val="18"/>
          <w:szCs w:val="18"/>
          <w:highlight w:val="white"/>
        </w:rPr>
        <w:t>&lt;string&gt;</w:t>
      </w:r>
      <w:r w:rsidR="00934273">
        <w:rPr>
          <w:rFonts w:ascii="Consolas" w:eastAsia="Consolas" w:hAnsi="Consolas" w:cs="Consolas"/>
          <w:color w:val="000080"/>
          <w:sz w:val="18"/>
          <w:szCs w:val="18"/>
        </w:rPr>
        <w:t xml:space="preserve"> </w:t>
      </w:r>
      <w:r>
        <w:t xml:space="preserve">dentro do elemento </w:t>
      </w:r>
      <w:r>
        <w:rPr>
          <w:rFonts w:ascii="Consolas" w:eastAsia="Consolas" w:hAnsi="Consolas" w:cs="Consolas"/>
          <w:color w:val="000080"/>
          <w:sz w:val="18"/>
          <w:szCs w:val="18"/>
          <w:highlight w:val="white"/>
        </w:rPr>
        <w:t>&lt;resources&gt;:</w:t>
      </w:r>
    </w:p>
    <w:p w14:paraId="4F7466E4" w14:textId="77777777" w:rsidR="00626E67" w:rsidRPr="00D83041" w:rsidRDefault="00626E67" w:rsidP="00626E67">
      <w:pPr>
        <w:spacing w:after="0" w:line="335" w:lineRule="auto"/>
        <w:ind w:left="1130"/>
        <w:jc w:val="left"/>
        <w:rPr>
          <w:lang w:val="en-US"/>
        </w:rPr>
      </w:pPr>
      <w:r w:rsidRPr="00D83041">
        <w:rPr>
          <w:rFonts w:ascii="Consolas" w:eastAsia="Consolas" w:hAnsi="Consolas" w:cs="Consolas"/>
          <w:color w:val="999999"/>
          <w:sz w:val="18"/>
          <w:szCs w:val="18"/>
          <w:highlight w:val="white"/>
          <w:lang w:val="en-US"/>
        </w:rPr>
        <w:t>&lt;resources&gt;</w:t>
      </w:r>
      <w:r w:rsidRPr="00D83041">
        <w:rPr>
          <w:rFonts w:ascii="Consolas" w:eastAsia="Consolas" w:hAnsi="Consolas" w:cs="Consolas"/>
          <w:color w:val="999999"/>
          <w:sz w:val="18"/>
          <w:szCs w:val="18"/>
          <w:highlight w:val="white"/>
          <w:lang w:val="en-US"/>
        </w:rPr>
        <w:br/>
        <w:t>&lt;string name="app_name"&gt;HelloWorld-R&lt;/string&gt;</w:t>
      </w:r>
    </w:p>
    <w:p w14:paraId="3F9C05A1" w14:textId="77777777" w:rsidR="00626E67" w:rsidRPr="00D83041" w:rsidRDefault="00626E67" w:rsidP="00626E67">
      <w:pPr>
        <w:spacing w:after="0" w:line="335" w:lineRule="auto"/>
        <w:ind w:left="1130" w:firstLine="310"/>
        <w:jc w:val="left"/>
        <w:rPr>
          <w:lang w:val="en-US"/>
        </w:rPr>
      </w:pPr>
      <w:r w:rsidRPr="00D83041">
        <w:rPr>
          <w:rFonts w:ascii="Consolas" w:eastAsia="Consolas" w:hAnsi="Consolas" w:cs="Consolas"/>
          <w:color w:val="000080"/>
          <w:sz w:val="18"/>
          <w:szCs w:val="18"/>
          <w:highlight w:val="white"/>
          <w:lang w:val="en-US"/>
        </w:rPr>
        <w:t>&lt;string</w:t>
      </w:r>
      <w:r>
        <w:rPr>
          <w:rFonts w:ascii="Consolas" w:eastAsia="Consolas" w:hAnsi="Consolas" w:cs="Consolas"/>
          <w:color w:val="000080"/>
          <w:sz w:val="18"/>
          <w:szCs w:val="18"/>
          <w:highlight w:val="white"/>
          <w:lang w:val="en-US"/>
        </w:rPr>
        <w:t xml:space="preserve"> </w:t>
      </w:r>
      <w:r w:rsidRPr="00D83041">
        <w:rPr>
          <w:rFonts w:ascii="Consolas" w:eastAsia="Consolas" w:hAnsi="Consolas" w:cs="Consolas"/>
          <w:color w:val="008080"/>
          <w:sz w:val="18"/>
          <w:szCs w:val="18"/>
          <w:highlight w:val="white"/>
          <w:lang w:val="en-US"/>
        </w:rPr>
        <w:t>name=</w:t>
      </w:r>
      <w:r w:rsidRPr="00D83041">
        <w:rPr>
          <w:rFonts w:ascii="Consolas" w:eastAsia="Consolas" w:hAnsi="Consolas" w:cs="Consolas"/>
          <w:color w:val="BB8844"/>
          <w:sz w:val="18"/>
          <w:szCs w:val="18"/>
          <w:highlight w:val="white"/>
          <w:lang w:val="en-US"/>
        </w:rPr>
        <w:t>"hello_world"</w:t>
      </w:r>
      <w:r w:rsidRPr="00D83041">
        <w:rPr>
          <w:rFonts w:ascii="Consolas" w:eastAsia="Consolas" w:hAnsi="Consolas" w:cs="Consolas"/>
          <w:color w:val="000080"/>
          <w:sz w:val="18"/>
          <w:szCs w:val="18"/>
          <w:highlight w:val="white"/>
          <w:lang w:val="en-US"/>
        </w:rPr>
        <w:t>&gt;</w:t>
      </w:r>
      <w:r w:rsidRPr="00D83041">
        <w:rPr>
          <w:rFonts w:ascii="Consolas" w:eastAsia="Consolas" w:hAnsi="Consolas" w:cs="Consolas"/>
          <w:color w:val="333333"/>
          <w:sz w:val="18"/>
          <w:szCs w:val="18"/>
          <w:highlight w:val="white"/>
          <w:lang w:val="en-US"/>
        </w:rPr>
        <w:t>Olá</w:t>
      </w:r>
      <w:r>
        <w:rPr>
          <w:rFonts w:ascii="Consolas" w:eastAsia="Consolas" w:hAnsi="Consolas" w:cs="Consolas"/>
          <w:color w:val="333333"/>
          <w:sz w:val="18"/>
          <w:szCs w:val="18"/>
          <w:highlight w:val="white"/>
          <w:lang w:val="en-US"/>
        </w:rPr>
        <w:t xml:space="preserve"> </w:t>
      </w:r>
      <w:r w:rsidRPr="00D83041">
        <w:rPr>
          <w:rFonts w:ascii="Consolas" w:eastAsia="Consolas" w:hAnsi="Consolas" w:cs="Consolas"/>
          <w:color w:val="333333"/>
          <w:sz w:val="18"/>
          <w:szCs w:val="18"/>
          <w:highlight w:val="white"/>
          <w:lang w:val="en-US"/>
        </w:rPr>
        <w:t>mundo do XML!</w:t>
      </w:r>
      <w:r w:rsidRPr="00D83041">
        <w:rPr>
          <w:rFonts w:ascii="Consolas" w:eastAsia="Consolas" w:hAnsi="Consolas" w:cs="Consolas"/>
          <w:color w:val="000080"/>
          <w:sz w:val="18"/>
          <w:szCs w:val="18"/>
          <w:highlight w:val="white"/>
          <w:lang w:val="en-US"/>
        </w:rPr>
        <w:t>&lt;/string&gt;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999999"/>
          <w:sz w:val="18"/>
          <w:szCs w:val="18"/>
          <w:highlight w:val="white"/>
          <w:lang w:val="en-US"/>
        </w:rPr>
        <w:t>&lt;/resources&gt;</w:t>
      </w:r>
    </w:p>
    <w:p w14:paraId="5F90D24B" w14:textId="77777777" w:rsidR="00626E67" w:rsidRPr="00D83041" w:rsidRDefault="00626E67" w:rsidP="00626E67">
      <w:pPr>
        <w:spacing w:after="0" w:line="335" w:lineRule="auto"/>
        <w:ind w:left="1130" w:firstLine="310"/>
        <w:rPr>
          <w:lang w:val="en-US"/>
        </w:rPr>
      </w:pPr>
    </w:p>
    <w:p w14:paraId="51E07B29" w14:textId="143440D0" w:rsidR="00626E67" w:rsidRDefault="00626E67" w:rsidP="00626E67">
      <w:pPr>
        <w:numPr>
          <w:ilvl w:val="0"/>
          <w:numId w:val="8"/>
        </w:numPr>
        <w:ind w:hanging="360"/>
        <w:contextualSpacing/>
      </w:pPr>
      <w:r>
        <w:t xml:space="preserve">Agora que </w:t>
      </w:r>
      <w:r w:rsidR="00934273">
        <w:t xml:space="preserve">você tem </w:t>
      </w:r>
      <w:r>
        <w:t xml:space="preserve">uma nova </w:t>
      </w:r>
      <w:r w:rsidRPr="003D65A4">
        <w:rPr>
          <w:i/>
        </w:rPr>
        <w:t>string</w:t>
      </w:r>
      <w:r>
        <w:t xml:space="preserve"> adicionada aos recursos, </w:t>
      </w:r>
      <w:r w:rsidR="00934273">
        <w:t xml:space="preserve">você vai </w:t>
      </w:r>
      <w:r>
        <w:t xml:space="preserve">referenciá-la no </w:t>
      </w:r>
      <w:r>
        <w:rPr>
          <w:rFonts w:ascii="Consolas" w:eastAsia="Consolas" w:hAnsi="Consolas" w:cs="Consolas"/>
          <w:color w:val="445588"/>
          <w:sz w:val="18"/>
          <w:szCs w:val="18"/>
          <w:highlight w:val="white"/>
        </w:rPr>
        <w:t>TextView</w:t>
      </w:r>
      <w:r>
        <w:rPr>
          <w:rFonts w:ascii="Consolas" w:eastAsia="Consolas" w:hAnsi="Consolas" w:cs="Consolas"/>
          <w:color w:val="445588"/>
          <w:sz w:val="18"/>
          <w:szCs w:val="18"/>
        </w:rPr>
        <w:t xml:space="preserve"> </w:t>
      </w:r>
      <w:r w:rsidR="00EF71B8">
        <w:t>da sua</w:t>
      </w:r>
      <w:r>
        <w:t xml:space="preserve"> </w:t>
      </w:r>
      <w:r>
        <w:rPr>
          <w:b/>
          <w:color w:val="434343"/>
        </w:rPr>
        <w:t>activity_main.xml</w:t>
      </w:r>
      <w:r>
        <w:rPr>
          <w:b/>
        </w:rPr>
        <w:t>.</w:t>
      </w:r>
      <w:r>
        <w:t xml:space="preserve"> Na seção de </w:t>
      </w:r>
      <w:r>
        <w:rPr>
          <w:b/>
          <w:color w:val="434343"/>
        </w:rPr>
        <w:t>Estrutura do Projeto</w:t>
      </w:r>
      <w:r>
        <w:t xml:space="preserve">, localize o arquivo </w:t>
      </w:r>
      <w:r>
        <w:rPr>
          <w:b/>
          <w:color w:val="434343"/>
        </w:rPr>
        <w:t xml:space="preserve">activity_main.xml </w:t>
      </w:r>
      <w:r>
        <w:t xml:space="preserve">em </w:t>
      </w:r>
      <w:r>
        <w:rPr>
          <w:b/>
          <w:color w:val="434343"/>
        </w:rPr>
        <w:t>res &gt; layout.</w:t>
      </w:r>
    </w:p>
    <w:p w14:paraId="3F5B967A" w14:textId="77777777" w:rsidR="002866BD" w:rsidRDefault="00626E67" w:rsidP="00051E0E">
      <w:pPr>
        <w:keepNext/>
        <w:jc w:val="center"/>
      </w:pPr>
      <w:r>
        <w:rPr>
          <w:noProof/>
        </w:rPr>
        <w:lastRenderedPageBreak/>
        <w:drawing>
          <wp:inline distT="114300" distB="114300" distL="114300" distR="114300" wp14:anchorId="743CE333" wp14:editId="5EE50639">
            <wp:extent cx="2752725" cy="2943225"/>
            <wp:effectExtent l="0" t="0" r="0" b="0"/>
            <wp:docPr id="2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1" cstate="print"/>
                    <a:srcRect/>
                    <a:stretch>
                      <a:fillRect/>
                    </a:stretch>
                  </pic:blipFill>
                  <pic:spPr>
                    <a:xfrm>
                      <a:off x="0" y="0"/>
                      <a:ext cx="2752725" cy="2943225"/>
                    </a:xfrm>
                    <a:prstGeom prst="rect">
                      <a:avLst/>
                    </a:prstGeom>
                    <a:ln/>
                  </pic:spPr>
                </pic:pic>
              </a:graphicData>
            </a:graphic>
          </wp:inline>
        </w:drawing>
      </w:r>
    </w:p>
    <w:p w14:paraId="4C1AA543" w14:textId="720EC77C" w:rsidR="002866BD" w:rsidRDefault="002866BD" w:rsidP="00051E0E">
      <w:pPr>
        <w:pStyle w:val="Legenda"/>
        <w:jc w:val="center"/>
      </w:pPr>
      <w:r>
        <w:t xml:space="preserve">Figura </w:t>
      </w:r>
      <w:fldSimple w:instr=" SEQ Figura \* ARABIC ">
        <w:r w:rsidR="00957E37">
          <w:rPr>
            <w:noProof/>
          </w:rPr>
          <w:t>39</w:t>
        </w:r>
      </w:fldSimple>
      <w:r>
        <w:t xml:space="preserve">: Localização do arquivo </w:t>
      </w:r>
      <w:r>
        <w:rPr>
          <w:b/>
        </w:rPr>
        <w:t>activity_main.xml</w:t>
      </w:r>
    </w:p>
    <w:p w14:paraId="2BE1ADA9" w14:textId="1B8E5B91" w:rsidR="00626E67" w:rsidRDefault="00626E67" w:rsidP="00626E67">
      <w:pPr>
        <w:jc w:val="center"/>
      </w:pPr>
    </w:p>
    <w:p w14:paraId="0BCFF71A" w14:textId="77777777" w:rsidR="00626E67" w:rsidRDefault="00626E67" w:rsidP="00626E67">
      <w:pPr>
        <w:numPr>
          <w:ilvl w:val="0"/>
          <w:numId w:val="8"/>
        </w:numPr>
        <w:ind w:hanging="360"/>
        <w:contextualSpacing/>
      </w:pPr>
      <w:r>
        <w:t xml:space="preserve">Com a activity_main.xml aberta, entre no </w:t>
      </w:r>
      <w:r>
        <w:rPr>
          <w:b/>
          <w:color w:val="434343"/>
        </w:rPr>
        <w:t>modo Text</w:t>
      </w:r>
      <w:r>
        <w:rPr>
          <w:b/>
          <w:color w:val="434343"/>
          <w:vertAlign w:val="superscript"/>
        </w:rPr>
        <w:t>A</w:t>
      </w:r>
      <w:r>
        <w:t>:</w:t>
      </w:r>
    </w:p>
    <w:p w14:paraId="6E74BCD7" w14:textId="77777777" w:rsidR="002866BD" w:rsidRDefault="00626E67" w:rsidP="00051E0E">
      <w:pPr>
        <w:keepNext/>
        <w:ind w:left="715"/>
      </w:pPr>
      <w:r>
        <w:rPr>
          <w:noProof/>
        </w:rPr>
        <w:drawing>
          <wp:inline distT="114300" distB="114300" distL="114300" distR="114300" wp14:anchorId="132CABBA" wp14:editId="33C4AB14">
            <wp:extent cx="5566100" cy="4216400"/>
            <wp:effectExtent l="0" t="0" r="0" b="0"/>
            <wp:docPr id="3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2" cstate="print"/>
                    <a:srcRect/>
                    <a:stretch>
                      <a:fillRect/>
                    </a:stretch>
                  </pic:blipFill>
                  <pic:spPr>
                    <a:xfrm>
                      <a:off x="0" y="0"/>
                      <a:ext cx="5566100" cy="4216400"/>
                    </a:xfrm>
                    <a:prstGeom prst="rect">
                      <a:avLst/>
                    </a:prstGeom>
                    <a:ln/>
                  </pic:spPr>
                </pic:pic>
              </a:graphicData>
            </a:graphic>
          </wp:inline>
        </w:drawing>
      </w:r>
    </w:p>
    <w:p w14:paraId="6BD45159" w14:textId="3C07D22A" w:rsidR="002866BD" w:rsidRDefault="002866BD" w:rsidP="00051E0E">
      <w:pPr>
        <w:pStyle w:val="Legenda"/>
        <w:jc w:val="center"/>
      </w:pPr>
      <w:r>
        <w:t xml:space="preserve">Figura </w:t>
      </w:r>
      <w:fldSimple w:instr=" SEQ Figura \* ARABIC ">
        <w:r w:rsidR="00957E37">
          <w:rPr>
            <w:noProof/>
          </w:rPr>
          <w:t>40</w:t>
        </w:r>
      </w:fldSimple>
      <w:r>
        <w:t>: Entrando no modo texto do arquivo XML</w:t>
      </w:r>
    </w:p>
    <w:p w14:paraId="44475798" w14:textId="28B97971" w:rsidR="00626E67" w:rsidRDefault="00626E67" w:rsidP="00626E67">
      <w:pPr>
        <w:ind w:left="715"/>
      </w:pPr>
    </w:p>
    <w:p w14:paraId="7FF83011" w14:textId="77777777" w:rsidR="00626E67" w:rsidRDefault="00626E67" w:rsidP="00626E67">
      <w:pPr>
        <w:numPr>
          <w:ilvl w:val="0"/>
          <w:numId w:val="8"/>
        </w:numPr>
        <w:ind w:hanging="360"/>
        <w:contextualSpacing/>
      </w:pPr>
      <w:r>
        <w:lastRenderedPageBreak/>
        <w:t xml:space="preserve">Altere a propriedade </w:t>
      </w:r>
      <w:r>
        <w:rPr>
          <w:rFonts w:ascii="Consolas" w:eastAsia="Consolas" w:hAnsi="Consolas" w:cs="Consolas"/>
          <w:color w:val="008080"/>
          <w:sz w:val="18"/>
          <w:szCs w:val="18"/>
          <w:highlight w:val="white"/>
        </w:rPr>
        <w:t>text</w:t>
      </w:r>
      <w:r>
        <w:t xml:space="preserve"> para corresponder com o código abaixo:</w:t>
      </w:r>
    </w:p>
    <w:p w14:paraId="6F58F1D0" w14:textId="77777777" w:rsidR="00626E67" w:rsidRPr="00D83041" w:rsidRDefault="00626E67" w:rsidP="00626E67">
      <w:pPr>
        <w:spacing w:after="0" w:line="335" w:lineRule="auto"/>
        <w:ind w:left="1130"/>
        <w:jc w:val="left"/>
        <w:rPr>
          <w:lang w:val="en-US"/>
        </w:rPr>
      </w:pPr>
      <w:r w:rsidRPr="00D83041">
        <w:rPr>
          <w:rFonts w:ascii="Consolas" w:eastAsia="Consolas" w:hAnsi="Consolas" w:cs="Consolas"/>
          <w:color w:val="999999"/>
          <w:sz w:val="18"/>
          <w:szCs w:val="18"/>
          <w:highlight w:val="white"/>
          <w:lang w:val="en-US"/>
        </w:rPr>
        <w:t>&lt;?xml version="1.0" encoding="utf-8"?&gt;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999999"/>
          <w:sz w:val="18"/>
          <w:szCs w:val="18"/>
          <w:highlight w:val="white"/>
          <w:lang w:val="en-US"/>
        </w:rPr>
        <w:t>&lt;RelativeLayoutxmlns:android="http://schemas.android.com/apk/res/android"</w:t>
      </w:r>
      <w:r w:rsidRPr="00D83041">
        <w:rPr>
          <w:rFonts w:ascii="Consolas" w:eastAsia="Consolas" w:hAnsi="Consolas" w:cs="Consolas"/>
          <w:color w:val="999999"/>
          <w:sz w:val="18"/>
          <w:szCs w:val="18"/>
          <w:highlight w:val="white"/>
          <w:lang w:val="en-US"/>
        </w:rPr>
        <w:br/>
        <w:t>xmlns:tools="http://schemas.android.com/tools"</w:t>
      </w:r>
      <w:r w:rsidRPr="00D83041">
        <w:rPr>
          <w:rFonts w:ascii="Consolas" w:eastAsia="Consolas" w:hAnsi="Consolas" w:cs="Consolas"/>
          <w:color w:val="999999"/>
          <w:sz w:val="18"/>
          <w:szCs w:val="18"/>
          <w:highlight w:val="white"/>
          <w:lang w:val="en-US"/>
        </w:rPr>
        <w:br/>
        <w:t>android:layout_width="match_parent"</w:t>
      </w:r>
      <w:r w:rsidRPr="00D83041">
        <w:rPr>
          <w:rFonts w:ascii="Consolas" w:eastAsia="Consolas" w:hAnsi="Consolas" w:cs="Consolas"/>
          <w:color w:val="999999"/>
          <w:sz w:val="18"/>
          <w:szCs w:val="18"/>
          <w:highlight w:val="white"/>
          <w:lang w:val="en-US"/>
        </w:rPr>
        <w:br/>
        <w:t>android:layout_height="match_parent"</w:t>
      </w:r>
      <w:r w:rsidRPr="00D83041">
        <w:rPr>
          <w:rFonts w:ascii="Consolas" w:eastAsia="Consolas" w:hAnsi="Consolas" w:cs="Consolas"/>
          <w:color w:val="999999"/>
          <w:sz w:val="18"/>
          <w:szCs w:val="18"/>
          <w:highlight w:val="white"/>
          <w:lang w:val="en-US"/>
        </w:rPr>
        <w:br/>
        <w:t>android:paddingBottom="@dimen/activity_vertical_margin"</w:t>
      </w:r>
      <w:r w:rsidRPr="00D83041">
        <w:rPr>
          <w:rFonts w:ascii="Consolas" w:eastAsia="Consolas" w:hAnsi="Consolas" w:cs="Consolas"/>
          <w:color w:val="999999"/>
          <w:sz w:val="18"/>
          <w:szCs w:val="18"/>
          <w:highlight w:val="white"/>
          <w:lang w:val="en-US"/>
        </w:rPr>
        <w:br/>
        <w:t>android:paddingLeft="@dimen/activity_horizontal_margin"</w:t>
      </w:r>
      <w:r w:rsidRPr="00D83041">
        <w:rPr>
          <w:rFonts w:ascii="Consolas" w:eastAsia="Consolas" w:hAnsi="Consolas" w:cs="Consolas"/>
          <w:color w:val="999999"/>
          <w:sz w:val="18"/>
          <w:szCs w:val="18"/>
          <w:highlight w:val="white"/>
          <w:lang w:val="en-US"/>
        </w:rPr>
        <w:br/>
        <w:t>android:paddingRight="@dimen/activity_horizontal_margin"</w:t>
      </w:r>
      <w:r w:rsidRPr="00D83041">
        <w:rPr>
          <w:rFonts w:ascii="Consolas" w:eastAsia="Consolas" w:hAnsi="Consolas" w:cs="Consolas"/>
          <w:color w:val="999999"/>
          <w:sz w:val="18"/>
          <w:szCs w:val="18"/>
          <w:highlight w:val="white"/>
          <w:lang w:val="en-US"/>
        </w:rPr>
        <w:br/>
        <w:t>android:paddingTop="@dimen/activity_vertical_margin"</w:t>
      </w:r>
      <w:r w:rsidRPr="00D83041">
        <w:rPr>
          <w:rFonts w:ascii="Consolas" w:eastAsia="Consolas" w:hAnsi="Consolas" w:cs="Consolas"/>
          <w:color w:val="999999"/>
          <w:sz w:val="18"/>
          <w:szCs w:val="18"/>
          <w:highlight w:val="white"/>
          <w:lang w:val="en-US"/>
        </w:rPr>
        <w:br/>
        <w:t>tools:context="br.com.pearson.helloworld_r.MainActivity"&gt;</w:t>
      </w:r>
      <w:r w:rsidRPr="00D83041">
        <w:rPr>
          <w:rFonts w:ascii="Consolas" w:eastAsia="Consolas" w:hAnsi="Consolas" w:cs="Consolas"/>
          <w:color w:val="999999"/>
          <w:sz w:val="18"/>
          <w:szCs w:val="18"/>
          <w:highlight w:val="white"/>
          <w:lang w:val="en-US"/>
        </w:rPr>
        <w:br/>
      </w:r>
      <w:r w:rsidRPr="00D83041">
        <w:rPr>
          <w:rFonts w:ascii="Consolas" w:eastAsia="Consolas" w:hAnsi="Consolas" w:cs="Consolas"/>
          <w:color w:val="999999"/>
          <w:sz w:val="18"/>
          <w:szCs w:val="18"/>
          <w:highlight w:val="white"/>
          <w:lang w:val="en-US"/>
        </w:rPr>
        <w:br/>
        <w:t>&lt;TextView</w:t>
      </w:r>
      <w:r w:rsidRPr="00D83041">
        <w:rPr>
          <w:rFonts w:ascii="Consolas" w:eastAsia="Consolas" w:hAnsi="Consolas" w:cs="Consolas"/>
          <w:color w:val="999999"/>
          <w:sz w:val="18"/>
          <w:szCs w:val="18"/>
          <w:highlight w:val="white"/>
          <w:lang w:val="en-US"/>
        </w:rPr>
        <w:br/>
        <w:t>android:layout_width="wrap_content"</w:t>
      </w:r>
      <w:r w:rsidRPr="00D83041">
        <w:rPr>
          <w:rFonts w:ascii="Consolas" w:eastAsia="Consolas" w:hAnsi="Consolas" w:cs="Consolas"/>
          <w:color w:val="999999"/>
          <w:sz w:val="18"/>
          <w:szCs w:val="18"/>
          <w:highlight w:val="white"/>
          <w:lang w:val="en-US"/>
        </w:rPr>
        <w:br/>
        <w:t>android:layout_height="wrap_content"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008080"/>
          <w:sz w:val="18"/>
          <w:szCs w:val="18"/>
          <w:highlight w:val="white"/>
          <w:lang w:val="en-US"/>
        </w:rPr>
        <w:t>android:text=</w:t>
      </w:r>
      <w:r w:rsidRPr="00D83041">
        <w:rPr>
          <w:rFonts w:ascii="Consolas" w:eastAsia="Consolas" w:hAnsi="Consolas" w:cs="Consolas"/>
          <w:color w:val="BB8844"/>
          <w:sz w:val="18"/>
          <w:szCs w:val="18"/>
          <w:highlight w:val="white"/>
          <w:lang w:val="en-US"/>
        </w:rPr>
        <w:t>"@string/hello_world"</w:t>
      </w:r>
      <w:r w:rsidRPr="00D83041">
        <w:rPr>
          <w:rFonts w:ascii="Consolas" w:eastAsia="Consolas" w:hAnsi="Consolas" w:cs="Consolas"/>
          <w:color w:val="999999"/>
          <w:sz w:val="18"/>
          <w:szCs w:val="18"/>
          <w:highlight w:val="white"/>
          <w:lang w:val="en-US"/>
        </w:rPr>
        <w:t>/&gt;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999999"/>
          <w:sz w:val="18"/>
          <w:szCs w:val="18"/>
          <w:highlight w:val="white"/>
          <w:lang w:val="en-US"/>
        </w:rPr>
        <w:t>&lt;/RelativeLayout&gt;</w:t>
      </w:r>
    </w:p>
    <w:p w14:paraId="4241994C" w14:textId="77777777" w:rsidR="00626E67" w:rsidRPr="00051E0E" w:rsidRDefault="00626E67" w:rsidP="00626E67">
      <w:pPr>
        <w:rPr>
          <w:lang w:val="en-US"/>
        </w:rPr>
      </w:pPr>
    </w:p>
    <w:p w14:paraId="69A2BF44" w14:textId="3D346B88" w:rsidR="00626E67" w:rsidRDefault="00626E67" w:rsidP="00626E67">
      <w:r>
        <w:t>Agora você pode executar o código no seu celular e ver o resultado.</w:t>
      </w:r>
    </w:p>
    <w:p w14:paraId="2390788F" w14:textId="77777777" w:rsidR="00626E67" w:rsidRDefault="00D13BCB" w:rsidP="00626E67">
      <w:r>
        <w:pict w14:anchorId="0DD3EB0E">
          <v:rect id="_x0000_i1026" style="width:0;height:1.5pt" o:hralign="center" o:hrstd="t" o:hr="t" fillcolor="#a0a0a0" stroked="f"/>
        </w:pict>
      </w:r>
    </w:p>
    <w:p w14:paraId="786DCC27" w14:textId="5CB762ED" w:rsidR="00626E67" w:rsidRDefault="00626E67" w:rsidP="00626E67">
      <w:r>
        <w:t xml:space="preserve">O que </w:t>
      </w:r>
      <w:r w:rsidR="00EF71B8">
        <w:t xml:space="preserve">foi feito </w:t>
      </w:r>
      <w:r>
        <w:t xml:space="preserve">no exemplo </w:t>
      </w:r>
      <w:r w:rsidR="00EF71B8">
        <w:t xml:space="preserve">anterior </w:t>
      </w:r>
      <w:r>
        <w:t xml:space="preserve">foi adicionar uma </w:t>
      </w:r>
      <w:r w:rsidRPr="003D65A4">
        <w:rPr>
          <w:i/>
        </w:rPr>
        <w:t>string</w:t>
      </w:r>
      <w:r>
        <w:t xml:space="preserve"> em um arquivo de recurso e referenciá-la na </w:t>
      </w:r>
      <w:r w:rsidR="00EF71B8">
        <w:t xml:space="preserve">sua </w:t>
      </w:r>
      <w:r>
        <w:rPr>
          <w:i/>
        </w:rPr>
        <w:t>activity</w:t>
      </w:r>
      <w:r w:rsidR="00EF71B8">
        <w:rPr>
          <w:i/>
        </w:rPr>
        <w:t>,</w:t>
      </w:r>
      <w:r>
        <w:t xml:space="preserve"> lembrando que </w:t>
      </w:r>
      <w:r>
        <w:rPr>
          <w:i/>
        </w:rPr>
        <w:t>activity</w:t>
      </w:r>
      <w:r>
        <w:t xml:space="preserve"> é uma tela. Quando o </w:t>
      </w:r>
      <w:r w:rsidRPr="003D65A4">
        <w:rPr>
          <w:i/>
        </w:rPr>
        <w:t>resource</w:t>
      </w:r>
      <w:r>
        <w:t xml:space="preserve"> é referenciado no </w:t>
      </w:r>
      <w:r>
        <w:rPr>
          <w:rFonts w:ascii="Consolas" w:eastAsia="Consolas" w:hAnsi="Consolas" w:cs="Consolas"/>
          <w:color w:val="445588"/>
          <w:sz w:val="18"/>
          <w:szCs w:val="18"/>
          <w:highlight w:val="white"/>
        </w:rPr>
        <w:t>TextView</w:t>
      </w:r>
      <w:r>
        <w:t xml:space="preserve">, ele </w:t>
      </w:r>
      <w:r w:rsidR="00EF71B8">
        <w:t xml:space="preserve">exibe </w:t>
      </w:r>
      <w:r>
        <w:t>o valor referente ao recurso.</w:t>
      </w:r>
    </w:p>
    <w:p w14:paraId="273DFBF1" w14:textId="08F4410B" w:rsidR="00626E67" w:rsidRDefault="00EF71B8" w:rsidP="00626E67">
      <w:r>
        <w:t xml:space="preserve">Essa </w:t>
      </w:r>
      <w:r w:rsidR="00626E67">
        <w:t xml:space="preserve">exteriorização de </w:t>
      </w:r>
      <w:r w:rsidR="00626E67" w:rsidRPr="003D65A4">
        <w:rPr>
          <w:i/>
        </w:rPr>
        <w:t>strings</w:t>
      </w:r>
      <w:r w:rsidR="00626E67">
        <w:t xml:space="preserve"> é válida principalmente quando </w:t>
      </w:r>
      <w:r>
        <w:t xml:space="preserve">você pretende </w:t>
      </w:r>
      <w:r w:rsidR="00626E67">
        <w:t xml:space="preserve">internacionalizar </w:t>
      </w:r>
      <w:r>
        <w:t xml:space="preserve">seu </w:t>
      </w:r>
      <w:r w:rsidR="00626E67" w:rsidRPr="007C3FFC">
        <w:rPr>
          <w:i/>
        </w:rPr>
        <w:t>app</w:t>
      </w:r>
      <w:r w:rsidR="00626E67">
        <w:t xml:space="preserve"> com outros idiomas. A estratégia seria criar um </w:t>
      </w:r>
      <w:r w:rsidR="00626E67" w:rsidRPr="0084249B">
        <w:rPr>
          <w:color w:val="FF0000"/>
        </w:rPr>
        <w:t>a</w:t>
      </w:r>
      <w:r w:rsidR="00626E67">
        <w:rPr>
          <w:color w:val="FF0000"/>
        </w:rPr>
        <w:t>r</w:t>
      </w:r>
      <w:r w:rsidR="00626E67" w:rsidRPr="0084249B">
        <w:rPr>
          <w:color w:val="FF0000"/>
        </w:rPr>
        <w:t>quivo</w:t>
      </w:r>
      <w:r w:rsidR="00626E67">
        <w:t xml:space="preserve"> </w:t>
      </w:r>
      <w:r w:rsidR="00626E67">
        <w:rPr>
          <w:b/>
          <w:color w:val="434343"/>
        </w:rPr>
        <w:t>strings.xml</w:t>
      </w:r>
      <w:r w:rsidR="00626E67">
        <w:t xml:space="preserve"> para cada idioma </w:t>
      </w:r>
      <w:r w:rsidR="00650D2A">
        <w:t xml:space="preserve">em </w:t>
      </w:r>
      <w:r w:rsidR="00626E67">
        <w:t xml:space="preserve">que </w:t>
      </w:r>
      <w:r>
        <w:t xml:space="preserve">seria dado </w:t>
      </w:r>
      <w:r w:rsidR="00626E67">
        <w:t xml:space="preserve">suporte no </w:t>
      </w:r>
      <w:r w:rsidR="00626E67" w:rsidRPr="007C3FFC">
        <w:rPr>
          <w:i/>
        </w:rPr>
        <w:t>app</w:t>
      </w:r>
      <w:r w:rsidR="00626E67">
        <w:t xml:space="preserve">. O compilador cuidaria do resto: escolher qual arquivo de </w:t>
      </w:r>
      <w:r w:rsidR="00626E67" w:rsidRPr="003D65A4">
        <w:rPr>
          <w:i/>
        </w:rPr>
        <w:t>strings</w:t>
      </w:r>
      <w:r w:rsidR="00626E67">
        <w:t xml:space="preserve"> usar para cada região.</w:t>
      </w:r>
    </w:p>
    <w:p w14:paraId="0FF70520" w14:textId="243F16A3" w:rsidR="00626E67" w:rsidRDefault="00626E67" w:rsidP="00626E67">
      <w:r>
        <w:t xml:space="preserve">Agora </w:t>
      </w:r>
      <w:r w:rsidR="00EF71B8">
        <w:t xml:space="preserve">você </w:t>
      </w:r>
      <w:r>
        <w:t>ver</w:t>
      </w:r>
      <w:r w:rsidR="00EF71B8">
        <w:t>á</w:t>
      </w:r>
      <w:r>
        <w:t xml:space="preserve"> como alter</w:t>
      </w:r>
      <w:r w:rsidR="00650D2A">
        <w:t>ar</w:t>
      </w:r>
      <w:r>
        <w:t xml:space="preserve"> um texto que está na XML da tela via código </w:t>
      </w:r>
      <w:r w:rsidR="00EF71B8">
        <w:t xml:space="preserve">por meio </w:t>
      </w:r>
      <w:r>
        <w:t xml:space="preserve">da classe </w:t>
      </w:r>
      <w:r>
        <w:rPr>
          <w:rFonts w:ascii="Consolas" w:eastAsia="Consolas" w:hAnsi="Consolas" w:cs="Consolas"/>
          <w:color w:val="445588"/>
          <w:sz w:val="18"/>
          <w:szCs w:val="18"/>
          <w:highlight w:val="white"/>
        </w:rPr>
        <w:t>R.</w:t>
      </w:r>
    </w:p>
    <w:p w14:paraId="128C556C" w14:textId="77777777" w:rsidR="00626E67" w:rsidRDefault="00D13BCB" w:rsidP="00626E67">
      <w:r>
        <w:pict w14:anchorId="15ED3C6C">
          <v:rect id="_x0000_i1027" style="width:0;height:1.5pt" o:hralign="center" o:hrstd="t" o:hr="t" fillcolor="#a0a0a0" stroked="f"/>
        </w:pict>
      </w:r>
    </w:p>
    <w:p w14:paraId="2CB5DDF0" w14:textId="77777777" w:rsidR="00626E67" w:rsidRDefault="00626E67" w:rsidP="00626E67">
      <w:pPr>
        <w:numPr>
          <w:ilvl w:val="0"/>
          <w:numId w:val="19"/>
        </w:numPr>
        <w:ind w:hanging="360"/>
        <w:contextualSpacing/>
      </w:pPr>
      <w:r>
        <w:t xml:space="preserve">Utilizando o mesmo projeto, abra o arquivo </w:t>
      </w:r>
      <w:r>
        <w:rPr>
          <w:b/>
          <w:color w:val="434343"/>
        </w:rPr>
        <w:t xml:space="preserve">activity_main.xml </w:t>
      </w:r>
      <w:r>
        <w:t xml:space="preserve">em </w:t>
      </w:r>
      <w:r>
        <w:rPr>
          <w:b/>
          <w:color w:val="434343"/>
        </w:rPr>
        <w:t xml:space="preserve">modo </w:t>
      </w:r>
      <w:r w:rsidRPr="00BF1582">
        <w:rPr>
          <w:b/>
          <w:i/>
          <w:color w:val="434343"/>
        </w:rPr>
        <w:t>Design</w:t>
      </w:r>
      <w:r>
        <w:t xml:space="preserve"> e adicione um novo </w:t>
      </w:r>
      <w:r>
        <w:rPr>
          <w:rFonts w:ascii="Consolas" w:eastAsia="Consolas" w:hAnsi="Consolas" w:cs="Consolas"/>
          <w:color w:val="445588"/>
          <w:sz w:val="18"/>
          <w:szCs w:val="18"/>
          <w:highlight w:val="white"/>
        </w:rPr>
        <w:t>TextView</w:t>
      </w:r>
      <w:r>
        <w:t xml:space="preserve">. Para isso, procure por um </w:t>
      </w:r>
      <w:r>
        <w:rPr>
          <w:rFonts w:ascii="Consolas" w:eastAsia="Consolas" w:hAnsi="Consolas" w:cs="Consolas"/>
          <w:color w:val="445588"/>
          <w:sz w:val="18"/>
          <w:szCs w:val="18"/>
          <w:highlight w:val="white"/>
        </w:rPr>
        <w:t>PlainTextView</w:t>
      </w:r>
      <w:r>
        <w:t xml:space="preserve"> na </w:t>
      </w:r>
      <w:r>
        <w:rPr>
          <w:b/>
          <w:color w:val="434343"/>
        </w:rPr>
        <w:t>Paleta</w:t>
      </w:r>
      <w:r>
        <w:rPr>
          <w:b/>
          <w:vertAlign w:val="superscript"/>
        </w:rPr>
        <w:t>A</w:t>
      </w:r>
      <w:r>
        <w:t xml:space="preserve"> e arraste-o para o </w:t>
      </w:r>
      <w:r>
        <w:rPr>
          <w:b/>
          <w:color w:val="434343"/>
        </w:rPr>
        <w:t>Canvas</w:t>
      </w:r>
      <w:r>
        <w:rPr>
          <w:b/>
          <w:vertAlign w:val="superscript"/>
        </w:rPr>
        <w:t>B</w:t>
      </w:r>
      <w:r>
        <w:rPr>
          <w:b/>
        </w:rPr>
        <w:t>.</w:t>
      </w:r>
    </w:p>
    <w:p w14:paraId="0E4CE4B5" w14:textId="77777777" w:rsidR="002866BD" w:rsidRDefault="00626E67" w:rsidP="00051E0E">
      <w:pPr>
        <w:keepNext/>
        <w:jc w:val="center"/>
      </w:pPr>
      <w:r>
        <w:rPr>
          <w:noProof/>
        </w:rPr>
        <w:lastRenderedPageBreak/>
        <w:drawing>
          <wp:inline distT="114300" distB="114300" distL="114300" distR="114300" wp14:anchorId="1AE3F410" wp14:editId="3616BC77">
            <wp:extent cx="5566100" cy="4102100"/>
            <wp:effectExtent l="0" t="0" r="0" b="0"/>
            <wp:docPr id="2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cstate="print"/>
                    <a:srcRect/>
                    <a:stretch>
                      <a:fillRect/>
                    </a:stretch>
                  </pic:blipFill>
                  <pic:spPr>
                    <a:xfrm>
                      <a:off x="0" y="0"/>
                      <a:ext cx="5566100" cy="4102100"/>
                    </a:xfrm>
                    <a:prstGeom prst="rect">
                      <a:avLst/>
                    </a:prstGeom>
                    <a:ln/>
                  </pic:spPr>
                </pic:pic>
              </a:graphicData>
            </a:graphic>
          </wp:inline>
        </w:drawing>
      </w:r>
    </w:p>
    <w:p w14:paraId="36EEADF9" w14:textId="13166150" w:rsidR="002866BD" w:rsidRDefault="002866BD" w:rsidP="00051E0E">
      <w:pPr>
        <w:pStyle w:val="Legenda"/>
        <w:jc w:val="center"/>
      </w:pPr>
      <w:r>
        <w:t xml:space="preserve">Figura </w:t>
      </w:r>
      <w:fldSimple w:instr=" SEQ Figura \* ARABIC ">
        <w:r w:rsidR="00957E37">
          <w:rPr>
            <w:noProof/>
          </w:rPr>
          <w:t>41</w:t>
        </w:r>
      </w:fldSimple>
      <w:r>
        <w:t>: Inserindo um TextView no Canvas</w:t>
      </w:r>
    </w:p>
    <w:p w14:paraId="58100186" w14:textId="1E827846" w:rsidR="00626E67" w:rsidRDefault="00626E67" w:rsidP="00626E67">
      <w:pPr>
        <w:jc w:val="center"/>
      </w:pPr>
    </w:p>
    <w:p w14:paraId="79175A80" w14:textId="77777777" w:rsidR="00626E67" w:rsidRDefault="00626E67" w:rsidP="00626E67">
      <w:pPr>
        <w:numPr>
          <w:ilvl w:val="0"/>
          <w:numId w:val="19"/>
        </w:numPr>
        <w:ind w:hanging="360"/>
        <w:contextualSpacing/>
      </w:pPr>
      <w:r>
        <w:t xml:space="preserve">Selecione o </w:t>
      </w:r>
      <w:r>
        <w:rPr>
          <w:rFonts w:ascii="Consolas" w:eastAsia="Consolas" w:hAnsi="Consolas" w:cs="Consolas"/>
          <w:color w:val="445588"/>
          <w:sz w:val="18"/>
          <w:szCs w:val="18"/>
          <w:highlight w:val="white"/>
        </w:rPr>
        <w:t>TextView</w:t>
      </w:r>
      <w:r>
        <w:rPr>
          <w:b/>
          <w:vertAlign w:val="superscript"/>
        </w:rPr>
        <w:t xml:space="preserve">C </w:t>
      </w:r>
      <w:r>
        <w:t>e, na seção de Propriedades, altere o atributo ID</w:t>
      </w:r>
      <w:r>
        <w:rPr>
          <w:b/>
          <w:vertAlign w:val="superscript"/>
        </w:rPr>
        <w:t>D</w:t>
      </w:r>
      <w:r>
        <w:t xml:space="preserve"> do novo </w:t>
      </w:r>
      <w:r>
        <w:rPr>
          <w:rFonts w:ascii="Consolas" w:eastAsia="Consolas" w:hAnsi="Consolas" w:cs="Consolas"/>
          <w:color w:val="445588"/>
          <w:sz w:val="18"/>
          <w:szCs w:val="18"/>
          <w:highlight w:val="white"/>
        </w:rPr>
        <w:t>TextView</w:t>
      </w:r>
      <w:r>
        <w:t xml:space="preserve">. Coloque o valor </w:t>
      </w:r>
      <w:r>
        <w:rPr>
          <w:rFonts w:ascii="Consolas" w:eastAsia="Consolas" w:hAnsi="Consolas" w:cs="Consolas"/>
          <w:color w:val="BB8844"/>
          <w:sz w:val="18"/>
          <w:szCs w:val="18"/>
          <w:highlight w:val="white"/>
        </w:rPr>
        <w:t>“teste”</w:t>
      </w:r>
      <w:r>
        <w:t>.</w:t>
      </w:r>
    </w:p>
    <w:p w14:paraId="5D2580F6" w14:textId="77777777" w:rsidR="002866BD" w:rsidRDefault="00626E67" w:rsidP="00051E0E">
      <w:pPr>
        <w:keepNext/>
        <w:jc w:val="center"/>
      </w:pPr>
      <w:r>
        <w:rPr>
          <w:noProof/>
        </w:rPr>
        <w:lastRenderedPageBreak/>
        <w:drawing>
          <wp:inline distT="114300" distB="114300" distL="114300" distR="114300" wp14:anchorId="2148F2FB" wp14:editId="069E412F">
            <wp:extent cx="5566100" cy="4203700"/>
            <wp:effectExtent l="0" t="0" r="0" b="0"/>
            <wp:docPr id="9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74" cstate="print"/>
                    <a:srcRect/>
                    <a:stretch>
                      <a:fillRect/>
                    </a:stretch>
                  </pic:blipFill>
                  <pic:spPr>
                    <a:xfrm>
                      <a:off x="0" y="0"/>
                      <a:ext cx="5566100" cy="4203700"/>
                    </a:xfrm>
                    <a:prstGeom prst="rect">
                      <a:avLst/>
                    </a:prstGeom>
                    <a:ln/>
                  </pic:spPr>
                </pic:pic>
              </a:graphicData>
            </a:graphic>
          </wp:inline>
        </w:drawing>
      </w:r>
    </w:p>
    <w:p w14:paraId="02D142C0" w14:textId="5C9FFB8C" w:rsidR="002866BD" w:rsidRDefault="002866BD" w:rsidP="00051E0E">
      <w:pPr>
        <w:pStyle w:val="Legenda"/>
        <w:jc w:val="center"/>
      </w:pPr>
      <w:r>
        <w:t xml:space="preserve">Figura </w:t>
      </w:r>
      <w:fldSimple w:instr=" SEQ Figura \* ARABIC ">
        <w:r w:rsidR="00957E37">
          <w:rPr>
            <w:noProof/>
          </w:rPr>
          <w:t>42</w:t>
        </w:r>
      </w:fldSimple>
      <w:r>
        <w:t>: Alterando a propriedade ID pelo painel de propriedades</w:t>
      </w:r>
    </w:p>
    <w:p w14:paraId="0FF7E520" w14:textId="7609483F" w:rsidR="00626E67" w:rsidRDefault="00626E67" w:rsidP="00626E67">
      <w:pPr>
        <w:jc w:val="center"/>
      </w:pPr>
    </w:p>
    <w:p w14:paraId="341DC395" w14:textId="1B12E49D" w:rsidR="00626E67" w:rsidRDefault="00626E67" w:rsidP="00626E67">
      <w:pPr>
        <w:numPr>
          <w:ilvl w:val="0"/>
          <w:numId w:val="19"/>
        </w:numPr>
        <w:ind w:hanging="360"/>
      </w:pPr>
      <w:r>
        <w:t xml:space="preserve">Feito </w:t>
      </w:r>
      <w:r w:rsidR="00EF71B8">
        <w:t>isso</w:t>
      </w:r>
      <w:r>
        <w:t xml:space="preserve">, você deve encontrar o arquivo </w:t>
      </w:r>
      <w:r>
        <w:rPr>
          <w:b/>
          <w:color w:val="434343"/>
        </w:rPr>
        <w:t>MainActivity.java</w:t>
      </w:r>
      <w:r>
        <w:t xml:space="preserve">. </w:t>
      </w:r>
      <w:r w:rsidR="00EF71B8">
        <w:t xml:space="preserve">Você vai </w:t>
      </w:r>
      <w:r>
        <w:t xml:space="preserve">referenciar </w:t>
      </w:r>
      <w:r w:rsidR="00EF71B8">
        <w:t xml:space="preserve">seu </w:t>
      </w:r>
      <w:r>
        <w:t xml:space="preserve">novo </w:t>
      </w:r>
      <w:r>
        <w:rPr>
          <w:rFonts w:ascii="Consolas" w:eastAsia="Consolas" w:hAnsi="Consolas" w:cs="Consolas"/>
          <w:color w:val="445588"/>
          <w:sz w:val="18"/>
          <w:szCs w:val="18"/>
          <w:highlight w:val="white"/>
        </w:rPr>
        <w:t>TextView</w:t>
      </w:r>
      <w:r>
        <w:t xml:space="preserve"> neste arquivo.</w:t>
      </w:r>
    </w:p>
    <w:p w14:paraId="65A12B84" w14:textId="77777777" w:rsidR="002866BD" w:rsidRDefault="00626E67" w:rsidP="00051E0E">
      <w:pPr>
        <w:keepNext/>
        <w:jc w:val="center"/>
      </w:pPr>
      <w:r>
        <w:rPr>
          <w:noProof/>
        </w:rPr>
        <w:drawing>
          <wp:inline distT="114300" distB="114300" distL="114300" distR="114300" wp14:anchorId="00374BD2" wp14:editId="64645D0D">
            <wp:extent cx="2905125" cy="2343150"/>
            <wp:effectExtent l="0" t="0" r="0" b="0"/>
            <wp:docPr id="3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75" cstate="print"/>
                    <a:srcRect/>
                    <a:stretch>
                      <a:fillRect/>
                    </a:stretch>
                  </pic:blipFill>
                  <pic:spPr>
                    <a:xfrm>
                      <a:off x="0" y="0"/>
                      <a:ext cx="2905125" cy="2343150"/>
                    </a:xfrm>
                    <a:prstGeom prst="rect">
                      <a:avLst/>
                    </a:prstGeom>
                    <a:ln/>
                  </pic:spPr>
                </pic:pic>
              </a:graphicData>
            </a:graphic>
          </wp:inline>
        </w:drawing>
      </w:r>
    </w:p>
    <w:p w14:paraId="74E5057D" w14:textId="008220A0" w:rsidR="00626E67" w:rsidRDefault="002866BD" w:rsidP="00051E0E">
      <w:pPr>
        <w:pStyle w:val="Legenda"/>
        <w:jc w:val="center"/>
      </w:pPr>
      <w:r>
        <w:t xml:space="preserve">Figura </w:t>
      </w:r>
      <w:fldSimple w:instr=" SEQ Figura \* ARABIC ">
        <w:r w:rsidR="00957E37">
          <w:rPr>
            <w:noProof/>
          </w:rPr>
          <w:t>43</w:t>
        </w:r>
      </w:fldSimple>
      <w:r>
        <w:t xml:space="preserve">: Localização do arquivo </w:t>
      </w:r>
      <w:r>
        <w:rPr>
          <w:b/>
        </w:rPr>
        <w:t>MainActivity.java</w:t>
      </w:r>
    </w:p>
    <w:p w14:paraId="11108EDD" w14:textId="2C4478C4" w:rsidR="00626E67" w:rsidRDefault="00626E67" w:rsidP="00626E67">
      <w:pPr>
        <w:numPr>
          <w:ilvl w:val="0"/>
          <w:numId w:val="19"/>
        </w:numPr>
        <w:ind w:hanging="360"/>
        <w:contextualSpacing/>
      </w:pPr>
      <w:r>
        <w:t xml:space="preserve">Com o arquivo </w:t>
      </w:r>
      <w:r>
        <w:rPr>
          <w:b/>
          <w:color w:val="434343"/>
        </w:rPr>
        <w:t>MainActivity.java</w:t>
      </w:r>
      <w:r>
        <w:t xml:space="preserve"> aberto, localize o método </w:t>
      </w:r>
      <w:r>
        <w:rPr>
          <w:rFonts w:ascii="Consolas" w:eastAsia="Consolas" w:hAnsi="Consolas" w:cs="Consolas"/>
          <w:color w:val="990000"/>
          <w:sz w:val="18"/>
          <w:szCs w:val="18"/>
          <w:highlight w:val="white"/>
        </w:rPr>
        <w:t>onCreate</w:t>
      </w:r>
      <w:r>
        <w:rPr>
          <w:rFonts w:ascii="Consolas" w:eastAsia="Consolas" w:hAnsi="Consolas" w:cs="Consolas"/>
          <w:color w:val="333333"/>
          <w:sz w:val="18"/>
          <w:szCs w:val="18"/>
          <w:highlight w:val="white"/>
        </w:rPr>
        <w:t>()</w:t>
      </w:r>
      <w:r>
        <w:t xml:space="preserve"> e insira a referenciação do novo </w:t>
      </w:r>
      <w:r>
        <w:rPr>
          <w:rFonts w:ascii="Consolas" w:eastAsia="Consolas" w:hAnsi="Consolas" w:cs="Consolas"/>
          <w:color w:val="445588"/>
          <w:sz w:val="18"/>
          <w:szCs w:val="18"/>
          <w:highlight w:val="white"/>
        </w:rPr>
        <w:t>TextView</w:t>
      </w:r>
      <w:r>
        <w:t xml:space="preserve"> ao final do método, correspondendo </w:t>
      </w:r>
      <w:r w:rsidR="00EF71B8">
        <w:t xml:space="preserve">à </w:t>
      </w:r>
      <w:r>
        <w:t xml:space="preserve">listagem </w:t>
      </w:r>
      <w:r w:rsidR="00EF71B8">
        <w:t>a seguir</w:t>
      </w:r>
      <w:r>
        <w:t>:</w:t>
      </w:r>
    </w:p>
    <w:p w14:paraId="434570E7" w14:textId="77777777" w:rsidR="00626E67" w:rsidRDefault="00626E67" w:rsidP="00626E67">
      <w:pPr>
        <w:spacing w:after="0" w:line="335" w:lineRule="auto"/>
        <w:ind w:left="1130"/>
        <w:jc w:val="left"/>
      </w:pPr>
      <w:r>
        <w:rPr>
          <w:rFonts w:ascii="Consolas" w:eastAsia="Consolas" w:hAnsi="Consolas" w:cs="Consolas"/>
          <w:color w:val="999988"/>
          <w:sz w:val="18"/>
          <w:szCs w:val="18"/>
          <w:highlight w:val="white"/>
        </w:rPr>
        <w:lastRenderedPageBreak/>
        <w:t>@Override</w:t>
      </w:r>
      <w:r>
        <w:rPr>
          <w:rFonts w:ascii="Consolas" w:eastAsia="Consolas" w:hAnsi="Consolas" w:cs="Consolas"/>
          <w:color w:val="999988"/>
          <w:sz w:val="18"/>
          <w:szCs w:val="18"/>
          <w:highlight w:val="white"/>
        </w:rPr>
        <w:br/>
        <w:t>protectedvoidonCreate(BundlesavedInstanceState) {</w:t>
      </w:r>
      <w:r>
        <w:rPr>
          <w:rFonts w:ascii="Consolas" w:eastAsia="Consolas" w:hAnsi="Consolas" w:cs="Consolas"/>
          <w:color w:val="999988"/>
          <w:sz w:val="18"/>
          <w:szCs w:val="18"/>
          <w:highlight w:val="white"/>
        </w:rPr>
        <w:br/>
        <w:t>super.onCreate(savedInstanceState);</w:t>
      </w:r>
      <w:r>
        <w:rPr>
          <w:rFonts w:ascii="Consolas" w:eastAsia="Consolas" w:hAnsi="Consolas" w:cs="Consolas"/>
          <w:color w:val="999988"/>
          <w:sz w:val="18"/>
          <w:szCs w:val="18"/>
          <w:highlight w:val="white"/>
        </w:rPr>
        <w:br/>
        <w:t>setContentView(R.layout.activity_main);</w:t>
      </w:r>
      <w:r>
        <w:rPr>
          <w:rFonts w:ascii="Consolas" w:eastAsia="Consolas" w:hAnsi="Consolas" w:cs="Consolas"/>
          <w:color w:val="333333"/>
          <w:sz w:val="18"/>
          <w:szCs w:val="18"/>
          <w:highlight w:val="white"/>
        </w:rPr>
        <w:br/>
      </w:r>
      <w:r>
        <w:rPr>
          <w:rFonts w:ascii="Consolas" w:eastAsia="Consolas" w:hAnsi="Consolas" w:cs="Consolas"/>
          <w:color w:val="333333"/>
          <w:sz w:val="18"/>
          <w:szCs w:val="18"/>
          <w:highlight w:val="white"/>
        </w:rPr>
        <w:br/>
      </w:r>
      <w:r>
        <w:rPr>
          <w:rFonts w:ascii="Consolas" w:eastAsia="Consolas" w:hAnsi="Consolas" w:cs="Consolas"/>
          <w:color w:val="999988"/>
          <w:sz w:val="18"/>
          <w:szCs w:val="18"/>
          <w:highlight w:val="white"/>
        </w:rPr>
        <w:t>// Obtém o TextView com id "teste" atribuído</w:t>
      </w:r>
      <w:r>
        <w:rPr>
          <w:rFonts w:ascii="Consolas" w:eastAsia="Consolas" w:hAnsi="Consolas" w:cs="Consolas"/>
          <w:color w:val="333333"/>
          <w:sz w:val="18"/>
          <w:szCs w:val="18"/>
          <w:highlight w:val="white"/>
        </w:rPr>
        <w:br/>
        <w:t>TextViewtextView = (TextView)findViewById(R.</w:t>
      </w:r>
      <w:r>
        <w:rPr>
          <w:rFonts w:ascii="Consolas" w:eastAsia="Consolas" w:hAnsi="Consolas" w:cs="Consolas"/>
          <w:color w:val="008080"/>
          <w:sz w:val="18"/>
          <w:szCs w:val="18"/>
          <w:highlight w:val="white"/>
        </w:rPr>
        <w:t>id</w:t>
      </w:r>
      <w:r>
        <w:rPr>
          <w:rFonts w:ascii="Consolas" w:eastAsia="Consolas" w:hAnsi="Consolas" w:cs="Consolas"/>
          <w:color w:val="333333"/>
          <w:sz w:val="18"/>
          <w:szCs w:val="18"/>
          <w:highlight w:val="white"/>
        </w:rPr>
        <w:t>.</w:t>
      </w:r>
      <w:r>
        <w:rPr>
          <w:rFonts w:ascii="Consolas" w:eastAsia="Consolas" w:hAnsi="Consolas" w:cs="Consolas"/>
          <w:color w:val="008080"/>
          <w:sz w:val="18"/>
          <w:szCs w:val="18"/>
          <w:highlight w:val="white"/>
        </w:rPr>
        <w:t>teste</w:t>
      </w:r>
      <w:r>
        <w:rPr>
          <w:rFonts w:ascii="Consolas" w:eastAsia="Consolas" w:hAnsi="Consolas" w:cs="Consolas"/>
          <w:color w:val="333333"/>
          <w:sz w:val="18"/>
          <w:szCs w:val="18"/>
          <w:highlight w:val="white"/>
        </w:rPr>
        <w:t>);</w:t>
      </w:r>
      <w:r>
        <w:rPr>
          <w:rFonts w:ascii="Consolas" w:eastAsia="Consolas" w:hAnsi="Consolas" w:cs="Consolas"/>
          <w:color w:val="333333"/>
          <w:sz w:val="18"/>
          <w:szCs w:val="18"/>
          <w:highlight w:val="white"/>
        </w:rPr>
        <w:br/>
      </w:r>
      <w:r>
        <w:rPr>
          <w:rFonts w:ascii="Consolas" w:eastAsia="Consolas" w:hAnsi="Consolas" w:cs="Consolas"/>
          <w:color w:val="333333"/>
          <w:sz w:val="18"/>
          <w:szCs w:val="18"/>
          <w:highlight w:val="white"/>
        </w:rPr>
        <w:br/>
      </w:r>
      <w:r>
        <w:rPr>
          <w:rFonts w:ascii="Consolas" w:eastAsia="Consolas" w:hAnsi="Consolas" w:cs="Consolas"/>
          <w:color w:val="999988"/>
          <w:sz w:val="18"/>
          <w:szCs w:val="18"/>
          <w:highlight w:val="white"/>
        </w:rPr>
        <w:t>// Altera o texto do TextView obtido</w:t>
      </w:r>
      <w:r>
        <w:rPr>
          <w:rFonts w:ascii="Consolas" w:eastAsia="Consolas" w:hAnsi="Consolas" w:cs="Consolas"/>
          <w:color w:val="333333"/>
          <w:sz w:val="18"/>
          <w:szCs w:val="18"/>
          <w:highlight w:val="white"/>
        </w:rPr>
        <w:br/>
        <w:t>textView.</w:t>
      </w:r>
      <w:r>
        <w:rPr>
          <w:rFonts w:ascii="Consolas" w:eastAsia="Consolas" w:hAnsi="Consolas" w:cs="Consolas"/>
          <w:color w:val="008080"/>
          <w:sz w:val="18"/>
          <w:szCs w:val="18"/>
          <w:highlight w:val="white"/>
        </w:rPr>
        <w:t>setText</w:t>
      </w:r>
      <w:r>
        <w:rPr>
          <w:rFonts w:ascii="Consolas" w:eastAsia="Consolas" w:hAnsi="Consolas" w:cs="Consolas"/>
          <w:color w:val="333333"/>
          <w:sz w:val="18"/>
          <w:szCs w:val="18"/>
          <w:highlight w:val="white"/>
        </w:rPr>
        <w:t>(</w:t>
      </w:r>
      <w:r>
        <w:rPr>
          <w:rFonts w:ascii="Consolas" w:eastAsia="Consolas" w:hAnsi="Consolas" w:cs="Consolas"/>
          <w:color w:val="BB8844"/>
          <w:sz w:val="18"/>
          <w:szCs w:val="18"/>
          <w:highlight w:val="white"/>
        </w:rPr>
        <w:t>"Olá mundo do código!"</w:t>
      </w:r>
      <w:r>
        <w:rPr>
          <w:rFonts w:ascii="Consolas" w:eastAsia="Consolas" w:hAnsi="Consolas" w:cs="Consolas"/>
          <w:color w:val="333333"/>
          <w:sz w:val="18"/>
          <w:szCs w:val="18"/>
          <w:highlight w:val="white"/>
        </w:rPr>
        <w:t>);</w:t>
      </w:r>
      <w:r>
        <w:rPr>
          <w:rFonts w:ascii="Consolas" w:eastAsia="Consolas" w:hAnsi="Consolas" w:cs="Consolas"/>
          <w:color w:val="333333"/>
          <w:sz w:val="18"/>
          <w:szCs w:val="18"/>
          <w:highlight w:val="white"/>
        </w:rPr>
        <w:br/>
      </w:r>
      <w:r>
        <w:rPr>
          <w:rFonts w:ascii="Consolas" w:eastAsia="Consolas" w:hAnsi="Consolas" w:cs="Consolas"/>
          <w:color w:val="999988"/>
          <w:sz w:val="18"/>
          <w:szCs w:val="18"/>
          <w:highlight w:val="white"/>
        </w:rPr>
        <w:t>}</w:t>
      </w:r>
    </w:p>
    <w:p w14:paraId="5A0925BC" w14:textId="77777777" w:rsidR="00626E67" w:rsidRDefault="00626E67" w:rsidP="00626E67">
      <w:pPr>
        <w:spacing w:after="0" w:line="335" w:lineRule="auto"/>
        <w:ind w:left="1130"/>
        <w:jc w:val="left"/>
      </w:pPr>
    </w:p>
    <w:p w14:paraId="2BF972A4" w14:textId="7291B8EB" w:rsidR="00626E67" w:rsidRDefault="00626E67" w:rsidP="00626E67">
      <w:pPr>
        <w:ind w:left="1130"/>
      </w:pPr>
      <w:r>
        <w:rPr>
          <w:b/>
        </w:rPr>
        <w:t>OBS</w:t>
      </w:r>
      <w:r w:rsidR="006D3022">
        <w:rPr>
          <w:b/>
        </w:rPr>
        <w:t>.</w:t>
      </w:r>
      <w:r>
        <w:t xml:space="preserve">: Lembrando que agora </w:t>
      </w:r>
      <w:r w:rsidR="006D3022">
        <w:t xml:space="preserve">você está </w:t>
      </w:r>
      <w:r>
        <w:t xml:space="preserve">programando em Java, veja que </w:t>
      </w:r>
      <w:r w:rsidR="006D3022">
        <w:t xml:space="preserve">você colocou </w:t>
      </w:r>
      <w:r>
        <w:t xml:space="preserve">a chamada de dois métodos ao final do método </w:t>
      </w:r>
      <w:r>
        <w:rPr>
          <w:rFonts w:ascii="Consolas" w:eastAsia="Consolas" w:hAnsi="Consolas" w:cs="Consolas"/>
          <w:color w:val="990000"/>
          <w:sz w:val="18"/>
          <w:szCs w:val="18"/>
          <w:highlight w:val="white"/>
        </w:rPr>
        <w:t>onCreate</w:t>
      </w:r>
      <w:r>
        <w:rPr>
          <w:rFonts w:ascii="Consolas" w:eastAsia="Consolas" w:hAnsi="Consolas" w:cs="Consolas"/>
          <w:color w:val="333333"/>
          <w:sz w:val="18"/>
          <w:szCs w:val="18"/>
          <w:highlight w:val="white"/>
        </w:rPr>
        <w:t>()</w:t>
      </w:r>
      <w:r>
        <w:t xml:space="preserve">, que </w:t>
      </w:r>
      <w:r w:rsidR="006D3022">
        <w:t xml:space="preserve">foi deixado </w:t>
      </w:r>
      <w:r>
        <w:t xml:space="preserve">fora de foco para destacar as mudanças. Primeiramente </w:t>
      </w:r>
      <w:r w:rsidR="006D3022">
        <w:t xml:space="preserve">você obteve </w:t>
      </w:r>
      <w:r>
        <w:t xml:space="preserve">o </w:t>
      </w:r>
      <w:r>
        <w:rPr>
          <w:rFonts w:ascii="Consolas" w:eastAsia="Consolas" w:hAnsi="Consolas" w:cs="Consolas"/>
          <w:color w:val="445588"/>
          <w:sz w:val="18"/>
          <w:szCs w:val="18"/>
          <w:highlight w:val="white"/>
        </w:rPr>
        <w:t>TextView</w:t>
      </w:r>
      <w:r>
        <w:t xml:space="preserve"> usando o ID que </w:t>
      </w:r>
      <w:r w:rsidR="006D3022">
        <w:t>foi definido</w:t>
      </w:r>
      <w:r>
        <w:t xml:space="preserve">. Sempre que </w:t>
      </w:r>
      <w:r w:rsidR="004A7A35">
        <w:t xml:space="preserve">for definido </w:t>
      </w:r>
      <w:r>
        <w:t>um ID</w:t>
      </w:r>
      <w:r w:rsidR="006D3022">
        <w:t>,</w:t>
      </w:r>
      <w:r>
        <w:t xml:space="preserve"> ele automaticamente fica salvo na classe R, então é por ela que </w:t>
      </w:r>
      <w:r w:rsidR="006D3022">
        <w:t xml:space="preserve">você </w:t>
      </w:r>
      <w:r>
        <w:t xml:space="preserve">resgata </w:t>
      </w:r>
      <w:r w:rsidR="006D3022">
        <w:t xml:space="preserve">seus </w:t>
      </w:r>
      <w:r>
        <w:t xml:space="preserve">IDs. O segundo método, </w:t>
      </w:r>
      <w:r>
        <w:rPr>
          <w:rFonts w:ascii="Consolas" w:eastAsia="Consolas" w:hAnsi="Consolas" w:cs="Consolas"/>
          <w:color w:val="990000"/>
          <w:sz w:val="18"/>
          <w:szCs w:val="18"/>
          <w:highlight w:val="white"/>
        </w:rPr>
        <w:t>setText</w:t>
      </w:r>
      <w:r>
        <w:rPr>
          <w:rFonts w:ascii="Consolas" w:eastAsia="Consolas" w:hAnsi="Consolas" w:cs="Consolas"/>
          <w:color w:val="333333"/>
          <w:sz w:val="18"/>
          <w:szCs w:val="18"/>
          <w:highlight w:val="white"/>
        </w:rPr>
        <w:t>()</w:t>
      </w:r>
      <w:r>
        <w:t xml:space="preserve">, altera o texto contido no </w:t>
      </w:r>
      <w:r>
        <w:rPr>
          <w:rFonts w:ascii="Consolas" w:eastAsia="Consolas" w:hAnsi="Consolas" w:cs="Consolas"/>
          <w:color w:val="445588"/>
          <w:sz w:val="18"/>
          <w:szCs w:val="18"/>
          <w:highlight w:val="white"/>
        </w:rPr>
        <w:t>TextView</w:t>
      </w:r>
      <w:r>
        <w:t xml:space="preserve"> obtido anteriormente.</w:t>
      </w:r>
    </w:p>
    <w:p w14:paraId="1BAFD326" w14:textId="77777777" w:rsidR="00626E67" w:rsidRDefault="00626E67" w:rsidP="00626E67">
      <w:pPr>
        <w:ind w:left="1130"/>
      </w:pPr>
    </w:p>
    <w:p w14:paraId="43441CEA" w14:textId="77777777" w:rsidR="00626E67" w:rsidRDefault="00626E67" w:rsidP="00626E67">
      <w:r>
        <w:t>Execute a aplicação novamente e veja o resultado.</w:t>
      </w:r>
    </w:p>
    <w:p w14:paraId="27161B1F" w14:textId="77777777" w:rsidR="00626E67" w:rsidRDefault="00626E67" w:rsidP="00626E67">
      <w:pPr>
        <w:jc w:val="center"/>
      </w:pPr>
    </w:p>
    <w:p w14:paraId="7B3B0254" w14:textId="77777777" w:rsidR="002866BD" w:rsidRDefault="00626E67" w:rsidP="00A717F5">
      <w:pPr>
        <w:keepNext/>
        <w:jc w:val="center"/>
      </w:pPr>
      <w:r>
        <w:rPr>
          <w:noProof/>
        </w:rPr>
        <w:drawing>
          <wp:inline distT="114300" distB="114300" distL="114300" distR="114300" wp14:anchorId="7952AA8A" wp14:editId="73657128">
            <wp:extent cx="2028825" cy="3562350"/>
            <wp:effectExtent l="0" t="0" r="0" b="0"/>
            <wp:docPr id="4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76" cstate="print"/>
                    <a:srcRect/>
                    <a:stretch>
                      <a:fillRect/>
                    </a:stretch>
                  </pic:blipFill>
                  <pic:spPr>
                    <a:xfrm>
                      <a:off x="0" y="0"/>
                      <a:ext cx="2028825" cy="3562350"/>
                    </a:xfrm>
                    <a:prstGeom prst="rect">
                      <a:avLst/>
                    </a:prstGeom>
                    <a:ln/>
                  </pic:spPr>
                </pic:pic>
              </a:graphicData>
            </a:graphic>
          </wp:inline>
        </w:drawing>
      </w:r>
    </w:p>
    <w:p w14:paraId="21D54D6C" w14:textId="1B2A49C8" w:rsidR="002866BD" w:rsidRDefault="002866BD" w:rsidP="00A717F5">
      <w:pPr>
        <w:pStyle w:val="Legenda"/>
        <w:jc w:val="center"/>
      </w:pPr>
      <w:r>
        <w:t xml:space="preserve">Figura </w:t>
      </w:r>
      <w:fldSimple w:instr=" SEQ Figura \* ARABIC ">
        <w:r w:rsidR="00957E37">
          <w:rPr>
            <w:noProof/>
          </w:rPr>
          <w:t>44</w:t>
        </w:r>
      </w:fldSimple>
      <w:r>
        <w:t>: Resultado do projeto HelloWorld-R</w:t>
      </w:r>
    </w:p>
    <w:p w14:paraId="161B2D23" w14:textId="4385B344" w:rsidR="00626E67" w:rsidRDefault="00626E67" w:rsidP="00626E67">
      <w:pPr>
        <w:jc w:val="center"/>
      </w:pPr>
    </w:p>
    <w:p w14:paraId="2B9F4606" w14:textId="77777777" w:rsidR="00626E67" w:rsidRDefault="00D13BCB" w:rsidP="00626E67">
      <w:pPr>
        <w:jc w:val="center"/>
      </w:pPr>
      <w:r>
        <w:lastRenderedPageBreak/>
        <w:pict w14:anchorId="4933C7E3">
          <v:rect id="_x0000_i1028" style="width:0;height:1.5pt" o:hralign="center" o:hrstd="t" o:hr="t" fillcolor="#a0a0a0" stroked="f"/>
        </w:pict>
      </w:r>
    </w:p>
    <w:p w14:paraId="184E1166" w14:textId="03EA6274" w:rsidR="00626E67" w:rsidRDefault="00626E67" w:rsidP="00626E67">
      <w:r>
        <w:t xml:space="preserve">Nesta segunda parte prática, </w:t>
      </w:r>
      <w:r w:rsidR="006D3022">
        <w:t xml:space="preserve">você fez </w:t>
      </w:r>
      <w:r>
        <w:t xml:space="preserve">algo que </w:t>
      </w:r>
      <w:r w:rsidR="006D3022">
        <w:t>utilizará</w:t>
      </w:r>
      <w:r>
        <w:t xml:space="preserve"> muito: relacionar as </w:t>
      </w:r>
      <w:r w:rsidRPr="008C3281">
        <w:rPr>
          <w:i/>
        </w:rPr>
        <w:t>views</w:t>
      </w:r>
      <w:r>
        <w:t xml:space="preserve"> (código XML) aos </w:t>
      </w:r>
      <w:r w:rsidRPr="008C3281">
        <w:rPr>
          <w:i/>
        </w:rPr>
        <w:t>controllers</w:t>
      </w:r>
      <w:r>
        <w:t xml:space="preserve"> (código Java). No curso de POO</w:t>
      </w:r>
      <w:r w:rsidR="006D3022">
        <w:t>,</w:t>
      </w:r>
      <w:r>
        <w:t xml:space="preserve"> </w:t>
      </w:r>
      <w:r w:rsidR="006D3022">
        <w:t xml:space="preserve">você aprendeu </w:t>
      </w:r>
      <w:r>
        <w:t xml:space="preserve">a arquitetura Model-View-Controller, e é exatamente </w:t>
      </w:r>
      <w:r w:rsidR="004A7A35">
        <w:t xml:space="preserve">dela </w:t>
      </w:r>
      <w:r>
        <w:t xml:space="preserve">que </w:t>
      </w:r>
      <w:r w:rsidR="006D3022">
        <w:t xml:space="preserve">se </w:t>
      </w:r>
      <w:r w:rsidR="004A7A35">
        <w:t xml:space="preserve">está </w:t>
      </w:r>
      <w:r w:rsidR="006D3022">
        <w:t>trata</w:t>
      </w:r>
      <w:r w:rsidR="004A7A35">
        <w:t>ndo agora</w:t>
      </w:r>
      <w:r>
        <w:t>. Na unidade 3</w:t>
      </w:r>
      <w:r w:rsidR="004A7A35">
        <w:t>,</w:t>
      </w:r>
      <w:r>
        <w:t xml:space="preserve"> você poderá revisar este padrão, agora aplica</w:t>
      </w:r>
      <w:r w:rsidR="00643DF6">
        <w:t>n</w:t>
      </w:r>
      <w:r>
        <w:t>do</w:t>
      </w:r>
      <w:r>
        <w:rPr>
          <w:color w:val="FF0000"/>
        </w:rPr>
        <w:t>-o</w:t>
      </w:r>
      <w:r>
        <w:t xml:space="preserve"> ao mundo do Android.</w:t>
      </w:r>
    </w:p>
    <w:p w14:paraId="05FE38E5" w14:textId="77777777" w:rsidR="00626E67" w:rsidRDefault="00626E67" w:rsidP="00626E67">
      <w:pPr>
        <w:pStyle w:val="Ttulo2"/>
      </w:pPr>
      <w:bookmarkStart w:id="133" w:name="_ie0vsh8sykfl" w:colFirst="0" w:colLast="0"/>
      <w:bookmarkEnd w:id="133"/>
      <w:r>
        <w:t>O Gradle</w:t>
      </w:r>
    </w:p>
    <w:p w14:paraId="04D95D92" w14:textId="77777777" w:rsidR="00626E67" w:rsidRDefault="00626E67" w:rsidP="00626E67">
      <w:r>
        <w:t xml:space="preserve">O </w:t>
      </w:r>
      <w:r>
        <w:rPr>
          <w:b/>
          <w:color w:val="434343"/>
        </w:rPr>
        <w:t>Gradle</w:t>
      </w:r>
      <w:r>
        <w:rPr>
          <w:b/>
        </w:rPr>
        <w:t xml:space="preserve">, </w:t>
      </w:r>
      <w:r>
        <w:t xml:space="preserve">resumidamente, é um sistema de compilação, ou mais comumente chamado de </w:t>
      </w:r>
      <w:r>
        <w:rPr>
          <w:i/>
        </w:rPr>
        <w:t>build system.</w:t>
      </w:r>
    </w:p>
    <w:p w14:paraId="21E75C3E" w14:textId="77777777" w:rsidR="00626E67" w:rsidRDefault="00626E67" w:rsidP="00626E67">
      <w:pPr>
        <w:pStyle w:val="Ttulo3"/>
      </w:pPr>
      <w:bookmarkStart w:id="134" w:name="_mjjqonm68d4r" w:colFirst="0" w:colLast="0"/>
      <w:bookmarkEnd w:id="134"/>
      <w:r>
        <w:t xml:space="preserve">O que é um </w:t>
      </w:r>
      <w:r w:rsidRPr="009B63F7">
        <w:rPr>
          <w:i/>
        </w:rPr>
        <w:t>build system</w:t>
      </w:r>
      <w:r>
        <w:t>?</w:t>
      </w:r>
    </w:p>
    <w:p w14:paraId="43CA84D3" w14:textId="0FED089B" w:rsidR="00626E67" w:rsidRDefault="00626E67" w:rsidP="00626E67">
      <w:r w:rsidRPr="00AA5024">
        <w:t>Antes do Android Studio</w:t>
      </w:r>
      <w:r w:rsidR="00CE1AC0">
        <w:t>,</w:t>
      </w:r>
      <w:r w:rsidRPr="00AA5024">
        <w:t xml:space="preserve"> </w:t>
      </w:r>
      <w:r w:rsidR="00CE1AC0">
        <w:t>você usava</w:t>
      </w:r>
      <w:r w:rsidR="00CE1AC0" w:rsidRPr="00AA5024">
        <w:t xml:space="preserve"> </w:t>
      </w:r>
      <w:r w:rsidRPr="00AA5024">
        <w:t xml:space="preserve">a IDE Eclipse para criar os </w:t>
      </w:r>
      <w:r w:rsidRPr="00E405EC">
        <w:rPr>
          <w:i/>
        </w:rPr>
        <w:t>apps</w:t>
      </w:r>
      <w:r w:rsidRPr="00AA5024">
        <w:t xml:space="preserve"> em Android, e, nesta época, </w:t>
      </w:r>
      <w:r w:rsidR="00CE1AC0" w:rsidRPr="00AA5024">
        <w:t>precis</w:t>
      </w:r>
      <w:r w:rsidR="00CE1AC0">
        <w:t>ava</w:t>
      </w:r>
      <w:r w:rsidR="00CE1AC0" w:rsidRPr="00AA5024">
        <w:t xml:space="preserve"> </w:t>
      </w:r>
      <w:r w:rsidRPr="00AA5024">
        <w:t xml:space="preserve">saber como compilar </w:t>
      </w:r>
      <w:r w:rsidR="00CE1AC0">
        <w:t>seu</w:t>
      </w:r>
      <w:r w:rsidR="00CE1AC0" w:rsidRPr="00AA5024">
        <w:t xml:space="preserve"> </w:t>
      </w:r>
      <w:r w:rsidRPr="00AA5024">
        <w:t>projeto.</w:t>
      </w:r>
    </w:p>
    <w:p w14:paraId="4B56655F" w14:textId="77970C19" w:rsidR="00626E67" w:rsidRDefault="00626E67" w:rsidP="00626E67">
      <w:r>
        <w:t xml:space="preserve">Você pode fazer </w:t>
      </w:r>
      <w:r w:rsidR="00CE1AC0">
        <w:t xml:space="preserve">isso </w:t>
      </w:r>
      <w:r>
        <w:t xml:space="preserve">via linha de comando, mas precisaria aprender o funcionamento de cada ferramenta contida no SDK. O Eclipse então </w:t>
      </w:r>
      <w:r w:rsidR="00CE1AC0">
        <w:t xml:space="preserve">lhe </w:t>
      </w:r>
      <w:r>
        <w:t xml:space="preserve">salvou de todos estes recursos em baixo nível –baixo, porém importante </w:t>
      </w:r>
      <w:r w:rsidR="00212523">
        <w:t>‒</w:t>
      </w:r>
      <w:r>
        <w:t xml:space="preserve"> concedendo seu próprio sistema de compilação.</w:t>
      </w:r>
    </w:p>
    <w:p w14:paraId="4C7BDBBB" w14:textId="77777777" w:rsidR="00626E67" w:rsidRDefault="00626E67" w:rsidP="00626E67">
      <w:r>
        <w:t xml:space="preserve">Os que já programaram na plataforma Eclipse, já se perguntaram porque a pasta </w:t>
      </w:r>
      <w:r>
        <w:rPr>
          <w:b/>
        </w:rPr>
        <w:t xml:space="preserve">res </w:t>
      </w:r>
      <w:r>
        <w:t xml:space="preserve">está no mesmo diretório que a pasta </w:t>
      </w:r>
      <w:r>
        <w:rPr>
          <w:b/>
          <w:color w:val="434343"/>
        </w:rPr>
        <w:t>src</w:t>
      </w:r>
      <w:r>
        <w:t>?</w:t>
      </w:r>
    </w:p>
    <w:p w14:paraId="46A97631" w14:textId="78B820FA" w:rsidR="00626E67" w:rsidRDefault="00626E67" w:rsidP="00626E67">
      <w:r>
        <w:t>É aí que o sistema de compilação entra em cena. Ele pega automaticamente todos os arquivos (.java e .xml), aplica o tratamento apropriado e agrupa tudo em um arquivo compactado, o amado APK.</w:t>
      </w:r>
    </w:p>
    <w:p w14:paraId="6E2806CC" w14:textId="77777777" w:rsidR="00626E67" w:rsidRDefault="00626E67" w:rsidP="00626E67">
      <w:r>
        <w:t>Para quem não está habituado, o APK é o pacote com a aplicação pronta para ser instalada. É uma espécie de instalador, similar ao</w:t>
      </w:r>
      <w:r>
        <w:rPr>
          <w:b/>
          <w:color w:val="434343"/>
        </w:rPr>
        <w:t xml:space="preserve"> .exe </w:t>
      </w:r>
      <w:r>
        <w:t>do Windows, o</w:t>
      </w:r>
      <w:r>
        <w:rPr>
          <w:b/>
          <w:color w:val="434343"/>
        </w:rPr>
        <w:t xml:space="preserve"> .dmg </w:t>
      </w:r>
      <w:r>
        <w:t>do macOS e o</w:t>
      </w:r>
      <w:r>
        <w:rPr>
          <w:b/>
          <w:color w:val="434343"/>
        </w:rPr>
        <w:t xml:space="preserve"> .ipa</w:t>
      </w:r>
      <w:r>
        <w:t xml:space="preserve"> do iOS.</w:t>
      </w:r>
    </w:p>
    <w:p w14:paraId="1099A783" w14:textId="0FE82DD4" w:rsidR="00626E67" w:rsidRDefault="00626E67" w:rsidP="00626E67">
      <w:r>
        <w:t xml:space="preserve">O </w:t>
      </w:r>
      <w:r w:rsidRPr="00AA5024">
        <w:rPr>
          <w:i/>
        </w:rPr>
        <w:t>build system</w:t>
      </w:r>
      <w:r>
        <w:t xml:space="preserve"> usa algumas convenções, por exemplo, um diretório específico para os códigos-fonte (pasta </w:t>
      </w:r>
      <w:r>
        <w:rPr>
          <w:b/>
          <w:color w:val="434343"/>
        </w:rPr>
        <w:t>src</w:t>
      </w:r>
      <w:r>
        <w:t xml:space="preserve">) e outro específico para os recursos (pasta </w:t>
      </w:r>
      <w:r>
        <w:rPr>
          <w:b/>
          <w:color w:val="434343"/>
        </w:rPr>
        <w:t>res</w:t>
      </w:r>
      <w:r>
        <w:t>).</w:t>
      </w:r>
    </w:p>
    <w:p w14:paraId="71BC198A" w14:textId="108F9E70" w:rsidR="00626E67" w:rsidRDefault="00626E67" w:rsidP="00626E67">
      <w:r>
        <w:t xml:space="preserve">Agora, tendo em vista que o </w:t>
      </w:r>
      <w:r w:rsidRPr="00AA5024">
        <w:rPr>
          <w:i/>
        </w:rPr>
        <w:t>build system</w:t>
      </w:r>
      <w:r>
        <w:t xml:space="preserve"> automatiza todas </w:t>
      </w:r>
      <w:r w:rsidR="00CE1AC0">
        <w:t xml:space="preserve">essas </w:t>
      </w:r>
      <w:r>
        <w:t xml:space="preserve">tarefas (e muitas mais), </w:t>
      </w:r>
      <w:r w:rsidR="00CE1AC0">
        <w:t xml:space="preserve">pode-se </w:t>
      </w:r>
      <w:r>
        <w:t xml:space="preserve">dizer que ele é um </w:t>
      </w:r>
      <w:r w:rsidRPr="00AA5024">
        <w:rPr>
          <w:i/>
        </w:rPr>
        <w:t>script</w:t>
      </w:r>
      <w:r>
        <w:t xml:space="preserve">, e você pode escrever seu próprio </w:t>
      </w:r>
      <w:r w:rsidRPr="00AA5024">
        <w:rPr>
          <w:i/>
        </w:rPr>
        <w:t>build system</w:t>
      </w:r>
      <w:r>
        <w:t xml:space="preserve"> usando algum </w:t>
      </w:r>
      <w:r w:rsidRPr="00AA5024">
        <w:rPr>
          <w:i/>
        </w:rPr>
        <w:t>shell script</w:t>
      </w:r>
      <w:r>
        <w:t xml:space="preserve"> em Linux e MacOS ou </w:t>
      </w:r>
      <w:r w:rsidRPr="00E405EC">
        <w:rPr>
          <w:i/>
        </w:rPr>
        <w:t>Batch</w:t>
      </w:r>
      <w:r>
        <w:t xml:space="preserve"> usando Windows.</w:t>
      </w:r>
    </w:p>
    <w:p w14:paraId="582CB1E0" w14:textId="77777777" w:rsidR="00626E67" w:rsidRDefault="00626E67" w:rsidP="00626E67">
      <w:pPr>
        <w:pStyle w:val="Ttulo3"/>
      </w:pPr>
      <w:bookmarkStart w:id="135" w:name="_ph3rr07nnsov" w:colFirst="0" w:colLast="0"/>
      <w:bookmarkEnd w:id="135"/>
      <w:r>
        <w:t>O que é o Gradle</w:t>
      </w:r>
    </w:p>
    <w:p w14:paraId="45B0CA32" w14:textId="723CB105" w:rsidR="00626E67" w:rsidRDefault="00626E67" w:rsidP="00626E67">
      <w:r>
        <w:t xml:space="preserve">O Gradle </w:t>
      </w:r>
      <w:r w:rsidRPr="0013158D">
        <w:rPr>
          <w:color w:val="auto"/>
        </w:rPr>
        <w:t>é</w:t>
      </w:r>
      <w:r>
        <w:t xml:space="preserve"> o </w:t>
      </w:r>
      <w:r w:rsidRPr="00AA5024">
        <w:rPr>
          <w:i/>
        </w:rPr>
        <w:t>build system</w:t>
      </w:r>
      <w:r>
        <w:t xml:space="preserve"> do AS, que re</w:t>
      </w:r>
      <w:r w:rsidRPr="0013158D">
        <w:rPr>
          <w:color w:val="FF0000"/>
        </w:rPr>
        <w:t>ú</w:t>
      </w:r>
      <w:r>
        <w:t xml:space="preserve">ne o melhor do </w:t>
      </w:r>
      <w:r w:rsidRPr="0013158D">
        <w:rPr>
          <w:i/>
          <w:color w:val="FF0000"/>
        </w:rPr>
        <w:t>build system</w:t>
      </w:r>
      <w:r>
        <w:t xml:space="preserve"> usado no Eclipse com algumas funcionalidades extras. Ele possui melhorias baseadas em suas próprias deficiências. É </w:t>
      </w:r>
      <w:r w:rsidR="00CE1AC0">
        <w:t xml:space="preserve">baseado </w:t>
      </w:r>
      <w:r>
        <w:t>na JMV (</w:t>
      </w:r>
      <w:r w:rsidRPr="00F54B0D">
        <w:rPr>
          <w:i/>
        </w:rPr>
        <w:t>Java Virtual Machine</w:t>
      </w:r>
      <w:r>
        <w:t xml:space="preserve">), que significa que você pode escrever seus próprios </w:t>
      </w:r>
      <w:r w:rsidRPr="00AA5024">
        <w:rPr>
          <w:i/>
        </w:rPr>
        <w:t>scripts</w:t>
      </w:r>
      <w:r>
        <w:t xml:space="preserve"> de automatização de </w:t>
      </w:r>
      <w:r w:rsidRPr="00AA5024">
        <w:rPr>
          <w:i/>
        </w:rPr>
        <w:t>builds</w:t>
      </w:r>
      <w:r>
        <w:t xml:space="preserve"> usando Java, e </w:t>
      </w:r>
      <w:r w:rsidR="00CE1AC0">
        <w:t xml:space="preserve">isso </w:t>
      </w:r>
      <w:r>
        <w:t>é o que o Android Studio faz.</w:t>
      </w:r>
    </w:p>
    <w:p w14:paraId="2A49C89E" w14:textId="0995627F" w:rsidR="00626E67" w:rsidRPr="00BE52D0" w:rsidRDefault="00626E67" w:rsidP="00626E67">
      <w:pPr>
        <w:spacing w:after="220"/>
        <w:rPr>
          <w:color w:val="auto"/>
        </w:rPr>
      </w:pPr>
      <w:r w:rsidRPr="00BE52D0">
        <w:rPr>
          <w:color w:val="auto"/>
        </w:rPr>
        <w:t xml:space="preserve">O Gradle também fornece um mecanismo de gerência de dependências simplificado, totalmente </w:t>
      </w:r>
      <w:r w:rsidR="00BB6CB4">
        <w:rPr>
          <w:color w:val="auto"/>
        </w:rPr>
        <w:t>com base</w:t>
      </w:r>
      <w:r w:rsidR="00BB6CB4" w:rsidRPr="00BE52D0">
        <w:rPr>
          <w:color w:val="auto"/>
        </w:rPr>
        <w:t xml:space="preserve"> </w:t>
      </w:r>
      <w:r w:rsidRPr="00BE52D0">
        <w:rPr>
          <w:color w:val="auto"/>
        </w:rPr>
        <w:t xml:space="preserve">em arquivos com formato Groovy e JSON, e controle e acesso direto da central de dependências do MVN. Ele é concorrente do Maven (utilizado em aplicações Java SE) e é similar ao </w:t>
      </w:r>
      <w:r w:rsidRPr="00BE52D0">
        <w:rPr>
          <w:color w:val="auto"/>
        </w:rPr>
        <w:lastRenderedPageBreak/>
        <w:t>Cocoa</w:t>
      </w:r>
      <w:r>
        <w:rPr>
          <w:color w:val="auto"/>
        </w:rPr>
        <w:t xml:space="preserve"> </w:t>
      </w:r>
      <w:r w:rsidRPr="00BE52D0">
        <w:rPr>
          <w:color w:val="auto"/>
        </w:rPr>
        <w:t xml:space="preserve">Pods e </w:t>
      </w:r>
      <w:r w:rsidR="00BB6CB4">
        <w:rPr>
          <w:color w:val="auto"/>
        </w:rPr>
        <w:t xml:space="preserve">ao </w:t>
      </w:r>
      <w:r w:rsidRPr="00BE52D0">
        <w:rPr>
          <w:color w:val="auto"/>
        </w:rPr>
        <w:t>Swift Package Manager do iOS, ou o NPM do NodeJS e PIP do Python. Com</w:t>
      </w:r>
      <w:r w:rsidR="00BB6CB4">
        <w:rPr>
          <w:color w:val="auto"/>
        </w:rPr>
        <w:t xml:space="preserve"> </w:t>
      </w:r>
      <w:r w:rsidRPr="00BE52D0">
        <w:rPr>
          <w:color w:val="auto"/>
        </w:rPr>
        <w:t>o gerenciador de dependência</w:t>
      </w:r>
      <w:r w:rsidR="00BB6CB4">
        <w:rPr>
          <w:color w:val="auto"/>
        </w:rPr>
        <w:t>s</w:t>
      </w:r>
      <w:r w:rsidRPr="00BE52D0">
        <w:rPr>
          <w:color w:val="auto"/>
        </w:rPr>
        <w:t xml:space="preserve"> você pode </w:t>
      </w:r>
      <w:r>
        <w:rPr>
          <w:color w:val="auto"/>
        </w:rPr>
        <w:t xml:space="preserve">aplicar soluções de terceiros </w:t>
      </w:r>
      <w:r>
        <w:rPr>
          <w:color w:val="FF0000"/>
        </w:rPr>
        <w:t>a</w:t>
      </w:r>
      <w:r w:rsidRPr="00BE52D0">
        <w:rPr>
          <w:color w:val="auto"/>
        </w:rPr>
        <w:t xml:space="preserve"> seus aplicativos.</w:t>
      </w:r>
    </w:p>
    <w:p w14:paraId="6BA210D0" w14:textId="77777777" w:rsidR="00626E67" w:rsidRDefault="00626E67" w:rsidP="00626E67">
      <w:pPr>
        <w:pStyle w:val="Ttulo2"/>
      </w:pPr>
      <w:bookmarkStart w:id="136" w:name="_uiiz9gikhlha" w:colFirst="0" w:colLast="0"/>
      <w:bookmarkEnd w:id="136"/>
      <w:r>
        <w:t>Resumo</w:t>
      </w:r>
    </w:p>
    <w:p w14:paraId="436BFD57" w14:textId="292813AE" w:rsidR="00626E67" w:rsidRDefault="00626E67" w:rsidP="00626E67">
      <w:r>
        <w:t xml:space="preserve">Nesta aula </w:t>
      </w:r>
      <w:r w:rsidR="00CE1AC0">
        <w:t xml:space="preserve">você conheceu </w:t>
      </w:r>
      <w:r>
        <w:t xml:space="preserve">alguns arquivos essenciais de uma aplicação Android. O arquivo manifesto, que é o coração do aplicativo, é responsável por fazer a comunicação do </w:t>
      </w:r>
      <w:r w:rsidRPr="00F54B0D">
        <w:rPr>
          <w:i/>
        </w:rPr>
        <w:t>app</w:t>
      </w:r>
      <w:r>
        <w:t xml:space="preserve"> com o sistema. Ele é um arquivo de configuração escrito em XML </w:t>
      </w:r>
      <w:r w:rsidR="00CE1AC0">
        <w:t xml:space="preserve">usado </w:t>
      </w:r>
      <w:r>
        <w:t xml:space="preserve">para configurar </w:t>
      </w:r>
      <w:r w:rsidR="00CE1AC0">
        <w:t xml:space="preserve">seu </w:t>
      </w:r>
      <w:r>
        <w:t xml:space="preserve">aplicativo de maneira geral. O arquivo R é o responsável por interligar os </w:t>
      </w:r>
      <w:r w:rsidRPr="00F54B0D">
        <w:rPr>
          <w:b/>
          <w:i/>
        </w:rPr>
        <w:t>R</w:t>
      </w:r>
      <w:r w:rsidRPr="00F54B0D">
        <w:rPr>
          <w:i/>
        </w:rPr>
        <w:t>esources</w:t>
      </w:r>
      <w:r>
        <w:t xml:space="preserve"> com os </w:t>
      </w:r>
      <w:r w:rsidRPr="00BE52D0">
        <w:rPr>
          <w:i/>
        </w:rPr>
        <w:t>controllers</w:t>
      </w:r>
      <w:r>
        <w:t xml:space="preserve">, ou seja, o código em Java. Ele armazena os IDs dos componentes criados nos </w:t>
      </w:r>
      <w:r w:rsidRPr="00BE52D0">
        <w:rPr>
          <w:i/>
        </w:rPr>
        <w:t>layouts</w:t>
      </w:r>
      <w:r>
        <w:t xml:space="preserve"> e guarda também um identificador para </w:t>
      </w:r>
      <w:r w:rsidRPr="00BE52D0">
        <w:rPr>
          <w:i/>
        </w:rPr>
        <w:t>strings</w:t>
      </w:r>
      <w:r>
        <w:t xml:space="preserve">, imagens, cores e etc. Por fim, </w:t>
      </w:r>
      <w:r w:rsidR="00CE1AC0">
        <w:t xml:space="preserve">descobriu </w:t>
      </w:r>
      <w:r>
        <w:t xml:space="preserve">que o Gradle é um facilitador na geração das </w:t>
      </w:r>
      <w:r w:rsidR="00CE1AC0">
        <w:t xml:space="preserve">suas </w:t>
      </w:r>
      <w:r w:rsidRPr="00BE52D0">
        <w:rPr>
          <w:i/>
        </w:rPr>
        <w:t>builds</w:t>
      </w:r>
      <w:r>
        <w:t xml:space="preserve"> e que ele será usado futuramente no </w:t>
      </w:r>
      <w:r w:rsidR="00CE1AC0">
        <w:t xml:space="preserve">seu </w:t>
      </w:r>
      <w:r>
        <w:t>curso como gerenciador de dependências.</w:t>
      </w:r>
    </w:p>
    <w:p w14:paraId="20E2BD29" w14:textId="77777777" w:rsidR="00626E67" w:rsidRDefault="00626E67" w:rsidP="00626E67">
      <w:pPr>
        <w:pStyle w:val="Ttulo2"/>
      </w:pPr>
      <w:bookmarkStart w:id="137" w:name="_xuoss5loj4wn" w:colFirst="0" w:colLast="0"/>
      <w:bookmarkEnd w:id="137"/>
      <w:r>
        <w:t>Exercícios</w:t>
      </w:r>
    </w:p>
    <w:p w14:paraId="357F9D78" w14:textId="77777777" w:rsidR="00626E67" w:rsidRDefault="00626E67" w:rsidP="00626E67">
      <w:pPr>
        <w:pStyle w:val="Ttulo2"/>
      </w:pPr>
      <w:bookmarkStart w:id="138" w:name="_yrzo4on0wegk" w:colFirst="0" w:colLast="0"/>
      <w:bookmarkEnd w:id="138"/>
      <w:r>
        <w:t>TDP</w:t>
      </w:r>
    </w:p>
    <w:p w14:paraId="637A6076" w14:textId="77777777" w:rsidR="00626E67" w:rsidRDefault="00626E67" w:rsidP="00626E67">
      <w:pPr>
        <w:pStyle w:val="Ttulo1"/>
        <w:numPr>
          <w:ilvl w:val="0"/>
          <w:numId w:val="0"/>
        </w:numPr>
        <w:ind w:left="426" w:hanging="426"/>
      </w:pPr>
      <w:bookmarkStart w:id="139" w:name="_wz5amg2myv2v" w:colFirst="0" w:colLast="0"/>
      <w:bookmarkStart w:id="140" w:name="_a5zqmhy8scl6" w:colFirst="0" w:colLast="0"/>
      <w:bookmarkEnd w:id="139"/>
      <w:bookmarkEnd w:id="140"/>
    </w:p>
    <w:p w14:paraId="68D3767E" w14:textId="77777777" w:rsidR="00626E67" w:rsidRDefault="00626E67" w:rsidP="00626E67"/>
    <w:p w14:paraId="1375A1A2" w14:textId="77777777" w:rsidR="00626E67" w:rsidRDefault="00626E67" w:rsidP="00626E67"/>
    <w:p w14:paraId="22C67FDF" w14:textId="77777777" w:rsidR="00626E67" w:rsidRDefault="00626E67" w:rsidP="00626E67">
      <w:r>
        <w:br w:type="page"/>
      </w:r>
    </w:p>
    <w:p w14:paraId="34245472" w14:textId="77777777" w:rsidR="00626E67" w:rsidRDefault="00626E67" w:rsidP="00626E67"/>
    <w:p w14:paraId="70C8695C" w14:textId="77777777" w:rsidR="00626E67" w:rsidRDefault="00626E67" w:rsidP="00626E67">
      <w:pPr>
        <w:spacing w:after="0"/>
      </w:pPr>
    </w:p>
    <w:p w14:paraId="537EE75B" w14:textId="77777777" w:rsidR="00626E67" w:rsidRDefault="00626E67" w:rsidP="00626E67"/>
    <w:p w14:paraId="38D94DE6" w14:textId="77777777" w:rsidR="00626E67" w:rsidRPr="00626E67" w:rsidRDefault="00626E67" w:rsidP="00626E67">
      <w:pPr>
        <w:pStyle w:val="Ttulo1"/>
        <w:numPr>
          <w:ilvl w:val="0"/>
          <w:numId w:val="0"/>
        </w:numPr>
        <w:ind w:left="426" w:hanging="426"/>
        <w:rPr>
          <w:b/>
        </w:rPr>
      </w:pPr>
      <w:bookmarkStart w:id="141" w:name="_rcxeilcxlgp2" w:colFirst="0" w:colLast="0"/>
      <w:bookmarkEnd w:id="141"/>
      <w:r w:rsidRPr="00626E67">
        <w:rPr>
          <w:b/>
        </w:rPr>
        <w:t xml:space="preserve">Aula 3 </w:t>
      </w:r>
    </w:p>
    <w:p w14:paraId="467E6E7E" w14:textId="110DEC47" w:rsidR="00626E67" w:rsidRDefault="00626E67" w:rsidP="00626E67">
      <w:pPr>
        <w:pStyle w:val="Ttulo1"/>
      </w:pPr>
      <w:r>
        <w:t xml:space="preserve">Ferramentas de </w:t>
      </w:r>
      <w:r w:rsidR="000664F5">
        <w:t>desenvolvimento</w:t>
      </w:r>
    </w:p>
    <w:p w14:paraId="7B61A8D8" w14:textId="77777777" w:rsidR="00626E67" w:rsidRDefault="00626E67" w:rsidP="00626E67">
      <w:pPr>
        <w:pStyle w:val="Ttulo2"/>
      </w:pPr>
      <w:bookmarkStart w:id="142" w:name="_2sszpwsn78i5" w:colFirst="0" w:colLast="0"/>
      <w:bookmarkEnd w:id="142"/>
      <w:r>
        <w:t>Emuladores</w:t>
      </w:r>
    </w:p>
    <w:p w14:paraId="6C9754D6" w14:textId="25D1F62B" w:rsidR="00626E67" w:rsidRDefault="00626E67" w:rsidP="00626E67">
      <w:r>
        <w:t xml:space="preserve">O Android Emulator simula um dispositivo e </w:t>
      </w:r>
      <w:r w:rsidRPr="007F20F6">
        <w:rPr>
          <w:color w:val="FF0000"/>
        </w:rPr>
        <w:t>o exibe</w:t>
      </w:r>
      <w:r>
        <w:t xml:space="preserve"> no seu computador de desenvolvimento. Com ele, você pode criar protótipos, desenvolver e testar aplicativos do Android sem usar um </w:t>
      </w:r>
      <w:commentRangeStart w:id="143"/>
      <w:commentRangeStart w:id="144"/>
      <w:r>
        <w:t>dispositivo</w:t>
      </w:r>
      <w:del w:id="145" w:author="Willian" w:date="2016-10-03T22:22:00Z">
        <w:r w:rsidDel="00430ABA">
          <w:delText xml:space="preserve"> de</w:delText>
        </w:r>
      </w:del>
      <w:ins w:id="146" w:author="Willian" w:date="2016-10-03T22:22:00Z">
        <w:r w:rsidR="00430ABA">
          <w:t xml:space="preserve"> </w:t>
        </w:r>
      </w:ins>
      <w:r>
        <w:t>físico</w:t>
      </w:r>
      <w:commentRangeEnd w:id="143"/>
      <w:r w:rsidR="00BB6CB4">
        <w:rPr>
          <w:rStyle w:val="Refdecomentrio"/>
        </w:rPr>
        <w:commentReference w:id="143"/>
      </w:r>
      <w:commentRangeEnd w:id="144"/>
      <w:r w:rsidR="00430ABA">
        <w:rPr>
          <w:rStyle w:val="Refdecomentrio"/>
        </w:rPr>
        <w:commentReference w:id="144"/>
      </w:r>
      <w:r>
        <w:t xml:space="preserve">. O emulador é compatível com celulares e </w:t>
      </w:r>
      <w:r w:rsidRPr="00BE52D0">
        <w:rPr>
          <w:i/>
        </w:rPr>
        <w:t>tablets</w:t>
      </w:r>
      <w:r>
        <w:rPr>
          <w:i/>
        </w:rPr>
        <w:t xml:space="preserve"> </w:t>
      </w:r>
      <w:r>
        <w:t>Android, com o Android Wear e com dispositivos Android TV. Ele vem com tipos de dispositivo predefinidos para que você comece rapidamente e, além disso, também possa criar suas próprias definições de dispositivo e aparências para o emulador.</w:t>
      </w:r>
    </w:p>
    <w:p w14:paraId="049E8504" w14:textId="5DCF55A1" w:rsidR="00626E67" w:rsidRDefault="00626E67" w:rsidP="00626E67">
      <w:r>
        <w:t xml:space="preserve">O Android Emulator é uma ferramenta rápida, eficaz e repleta de recursos. Ele pode transferir informações com mais rapidez do que </w:t>
      </w:r>
      <w:r>
        <w:rPr>
          <w:color w:val="FF0000"/>
        </w:rPr>
        <w:t xml:space="preserve">em </w:t>
      </w:r>
      <w:r>
        <w:t xml:space="preserve">um dispositivo físico </w:t>
      </w:r>
      <w:r w:rsidRPr="001C459C">
        <w:rPr>
          <w:color w:val="FF0000"/>
        </w:rPr>
        <w:t>(</w:t>
      </w:r>
      <w:r w:rsidRPr="001C459C">
        <w:rPr>
          <w:i/>
          <w:color w:val="FF0000"/>
        </w:rPr>
        <w:t>device</w:t>
      </w:r>
      <w:r w:rsidRPr="001C459C">
        <w:rPr>
          <w:color w:val="FF0000"/>
        </w:rPr>
        <w:t>)</w:t>
      </w:r>
      <w:r>
        <w:t xml:space="preserve"> conectado, o que agiliza o processo de desenvolvimento. O recurso de vários núcleos permite que o emulador aproveite os processadores de vários núcleos do seu computador de desenvolvimento para melhorar ainda mais o desempenho do emulador.</w:t>
      </w:r>
    </w:p>
    <w:p w14:paraId="506193E3" w14:textId="57FAFA61" w:rsidR="00626E67" w:rsidRDefault="00626E67" w:rsidP="00626E67">
      <w:r>
        <w:t xml:space="preserve">Como dito na primeira aula, </w:t>
      </w:r>
      <w:r w:rsidR="00BB6CB4">
        <w:t xml:space="preserve">está </w:t>
      </w:r>
      <w:r>
        <w:t xml:space="preserve">na casa do bilhão a quantidade de dispositivos que rodam Android, inviabilizando a garantia de que </w:t>
      </w:r>
      <w:r w:rsidR="000664F5">
        <w:t xml:space="preserve">seus </w:t>
      </w:r>
      <w:r w:rsidRPr="00F84FBF">
        <w:rPr>
          <w:i/>
        </w:rPr>
        <w:t>apps</w:t>
      </w:r>
      <w:r>
        <w:t xml:space="preserve"> funcionarão na maioria deles. Para </w:t>
      </w:r>
      <w:r w:rsidR="000664F5">
        <w:t>isso</w:t>
      </w:r>
      <w:r>
        <w:t xml:space="preserve">, </w:t>
      </w:r>
      <w:r w:rsidR="000664F5">
        <w:t xml:space="preserve">foram utilizados </w:t>
      </w:r>
      <w:r>
        <w:t xml:space="preserve">os emuladores, pois </w:t>
      </w:r>
      <w:r w:rsidR="000D1834">
        <w:t xml:space="preserve">pode-se </w:t>
      </w:r>
      <w:r>
        <w:t xml:space="preserve">simular uma amostra significativa de tipos de </w:t>
      </w:r>
      <w:r w:rsidRPr="005B1856">
        <w:rPr>
          <w:i/>
        </w:rPr>
        <w:t>devices</w:t>
      </w:r>
      <w:r>
        <w:t xml:space="preserve"> para garantir um mínimo de qualidade aos </w:t>
      </w:r>
      <w:r w:rsidRPr="00F84FBF">
        <w:rPr>
          <w:i/>
        </w:rPr>
        <w:t>apps</w:t>
      </w:r>
      <w:r>
        <w:t>.</w:t>
      </w:r>
    </w:p>
    <w:p w14:paraId="4A735676" w14:textId="6DA7C025" w:rsidR="00626E67" w:rsidRDefault="00626E67" w:rsidP="00626E67">
      <w:pPr>
        <w:pStyle w:val="Ttulo3"/>
      </w:pPr>
      <w:bookmarkStart w:id="147" w:name="_gqxsvddaoaea" w:colFirst="0" w:colLast="0"/>
      <w:bookmarkEnd w:id="147"/>
      <w:r>
        <w:t xml:space="preserve">Instalando um </w:t>
      </w:r>
      <w:r w:rsidR="00BB6CB4">
        <w:t>emulador</w:t>
      </w:r>
    </w:p>
    <w:p w14:paraId="45C8D564" w14:textId="77777777" w:rsidR="00626E67" w:rsidRDefault="00626E67" w:rsidP="00626E67">
      <w:r w:rsidRPr="005B1856">
        <w:t>Você pode iniciar um aplicativo no emulador executando seu projeto ou arrastar um arquivo de APK para o emulador para instalá-lo. Assim como ocorre com um dispositivo físico, depois que você instala um aplicativo em um emulador, ele permanece lá até ser desinstalado ou substituído. Se necessário, você pode testar como vários aplicativos, como o seu próprio ou os aplicativos do sistema, interagem entre si.</w:t>
      </w:r>
    </w:p>
    <w:p w14:paraId="44AF4614" w14:textId="57833D7B" w:rsidR="00626E67" w:rsidRDefault="00626E67" w:rsidP="00626E67">
      <w:r>
        <w:t>A instalação de emuladores é muito simples. Veja</w:t>
      </w:r>
      <w:r w:rsidR="00BB6CB4">
        <w:t>:</w:t>
      </w:r>
    </w:p>
    <w:p w14:paraId="1320448F" w14:textId="77777777" w:rsidR="00626E67" w:rsidRDefault="00D13BCB" w:rsidP="00626E67">
      <w:r>
        <w:pict w14:anchorId="62882255">
          <v:rect id="_x0000_i1029" style="width:0;height:1.5pt" o:hralign="center" o:hrstd="t" o:hr="t" fillcolor="#a0a0a0" stroked="f"/>
        </w:pict>
      </w:r>
    </w:p>
    <w:p w14:paraId="57F2ECE0" w14:textId="67DA5339" w:rsidR="00626E67" w:rsidRDefault="00626E67" w:rsidP="00626E67">
      <w:pPr>
        <w:numPr>
          <w:ilvl w:val="0"/>
          <w:numId w:val="26"/>
        </w:numPr>
        <w:spacing w:after="0"/>
        <w:ind w:hanging="360"/>
      </w:pPr>
      <w:r>
        <w:t xml:space="preserve">Desconecte seu dispositivo físico do computador, abra qualquer projeto do Android Studio e clique no botão </w:t>
      </w:r>
      <w:r>
        <w:rPr>
          <w:b/>
        </w:rPr>
        <w:t xml:space="preserve">ADV Manager </w:t>
      </w:r>
      <w:r>
        <w:rPr>
          <w:noProof/>
        </w:rPr>
        <w:drawing>
          <wp:inline distT="114300" distB="114300" distL="114300" distR="114300" wp14:anchorId="15B303A5" wp14:editId="0F9F8B04">
            <wp:extent cx="219075" cy="257175"/>
            <wp:effectExtent l="0" t="0" r="0" b="0"/>
            <wp:docPr id="9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7" cstate="print"/>
                    <a:srcRect/>
                    <a:stretch>
                      <a:fillRect/>
                    </a:stretch>
                  </pic:blipFill>
                  <pic:spPr>
                    <a:xfrm>
                      <a:off x="0" y="0"/>
                      <a:ext cx="219075" cy="257175"/>
                    </a:xfrm>
                    <a:prstGeom prst="rect">
                      <a:avLst/>
                    </a:prstGeom>
                    <a:ln/>
                  </pic:spPr>
                </pic:pic>
              </a:graphicData>
            </a:graphic>
          </wp:inline>
        </w:drawing>
      </w:r>
      <w:r>
        <w:rPr>
          <w:b/>
        </w:rPr>
        <w:t>.</w:t>
      </w:r>
      <w:r w:rsidR="000D1834">
        <w:rPr>
          <w:b/>
        </w:rPr>
        <w:t xml:space="preserve"> </w:t>
      </w:r>
      <w:r>
        <w:t>Se você não tem nenhum emulador instalado</w:t>
      </w:r>
      <w:r w:rsidR="000D1834">
        <w:t>,</w:t>
      </w:r>
      <w:r>
        <w:t xml:space="preserve"> a seguinte tela se abrirá:</w:t>
      </w:r>
    </w:p>
    <w:p w14:paraId="24865F9A" w14:textId="77777777" w:rsidR="00750452" w:rsidRDefault="00626E67" w:rsidP="008F4B5B">
      <w:pPr>
        <w:keepNext/>
        <w:jc w:val="center"/>
      </w:pPr>
      <w:r>
        <w:rPr>
          <w:noProof/>
        </w:rPr>
        <w:lastRenderedPageBreak/>
        <w:drawing>
          <wp:inline distT="114300" distB="114300" distL="114300" distR="114300" wp14:anchorId="76A4C329" wp14:editId="29DFEA44">
            <wp:extent cx="5566100" cy="5257800"/>
            <wp:effectExtent l="0" t="0" r="0" b="0"/>
            <wp:docPr id="6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78" cstate="print"/>
                    <a:srcRect/>
                    <a:stretch>
                      <a:fillRect/>
                    </a:stretch>
                  </pic:blipFill>
                  <pic:spPr>
                    <a:xfrm>
                      <a:off x="0" y="0"/>
                      <a:ext cx="5566100" cy="5257800"/>
                    </a:xfrm>
                    <a:prstGeom prst="rect">
                      <a:avLst/>
                    </a:prstGeom>
                    <a:ln/>
                  </pic:spPr>
                </pic:pic>
              </a:graphicData>
            </a:graphic>
          </wp:inline>
        </w:drawing>
      </w:r>
    </w:p>
    <w:p w14:paraId="03C38D34" w14:textId="405D4537" w:rsidR="00750452" w:rsidRDefault="00750452" w:rsidP="007F0DF0">
      <w:pPr>
        <w:pStyle w:val="Legenda"/>
        <w:jc w:val="center"/>
      </w:pPr>
      <w:r>
        <w:t xml:space="preserve">Figura </w:t>
      </w:r>
      <w:fldSimple w:instr=" SEQ Figura \* ARABIC ">
        <w:r w:rsidR="00957E37">
          <w:rPr>
            <w:noProof/>
          </w:rPr>
          <w:t>45</w:t>
        </w:r>
      </w:fldSimple>
      <w:r>
        <w:t>: Tela de criação do primeiro emulador</w:t>
      </w:r>
    </w:p>
    <w:p w14:paraId="1D763FCB" w14:textId="1C05C5EA" w:rsidR="00626E67" w:rsidRDefault="00626E67" w:rsidP="00626E67"/>
    <w:p w14:paraId="5C7A103B" w14:textId="77777777" w:rsidR="00626E67" w:rsidRDefault="00626E67" w:rsidP="00626E67">
      <w:pPr>
        <w:numPr>
          <w:ilvl w:val="0"/>
          <w:numId w:val="26"/>
        </w:numPr>
        <w:ind w:hanging="360"/>
      </w:pPr>
      <w:r>
        <w:t xml:space="preserve">Na nova tela, clique em </w:t>
      </w:r>
      <w:r>
        <w:rPr>
          <w:b/>
        </w:rPr>
        <w:t>Create Virtual Device</w:t>
      </w:r>
      <w:r w:rsidRPr="005B1856">
        <w:t>;</w:t>
      </w:r>
    </w:p>
    <w:p w14:paraId="51CD9E32" w14:textId="4E6F11FC" w:rsidR="00626E67" w:rsidRDefault="00626E67" w:rsidP="00626E67">
      <w:pPr>
        <w:numPr>
          <w:ilvl w:val="0"/>
          <w:numId w:val="26"/>
        </w:numPr>
        <w:ind w:hanging="360"/>
        <w:contextualSpacing/>
      </w:pPr>
      <w:r>
        <w:t xml:space="preserve">A tela de configurações do </w:t>
      </w:r>
      <w:r w:rsidRPr="005B1856">
        <w:rPr>
          <w:i/>
        </w:rPr>
        <w:t>device</w:t>
      </w:r>
      <w:r>
        <w:t xml:space="preserve"> virtual aparecerá. Aqui você pode escolher diversos tipos de </w:t>
      </w:r>
      <w:r w:rsidRPr="005B1856">
        <w:rPr>
          <w:i/>
        </w:rPr>
        <w:t>devices</w:t>
      </w:r>
      <w:r>
        <w:t xml:space="preserve"> </w:t>
      </w:r>
      <w:r w:rsidR="000D1834">
        <w:t>predefinidos</w:t>
      </w:r>
      <w:r>
        <w:t xml:space="preserve">. Além disso, </w:t>
      </w:r>
      <w:r w:rsidR="000D1834">
        <w:t xml:space="preserve">é possível </w:t>
      </w:r>
      <w:r>
        <w:t xml:space="preserve">importar um virtual </w:t>
      </w:r>
      <w:r w:rsidRPr="005B1856">
        <w:rPr>
          <w:i/>
        </w:rPr>
        <w:t>device</w:t>
      </w:r>
      <w:r>
        <w:t xml:space="preserve">. Por agora, </w:t>
      </w:r>
      <w:r w:rsidR="000D1834">
        <w:t>escolha</w:t>
      </w:r>
      <w:r>
        <w:t xml:space="preserve"> o </w:t>
      </w:r>
      <w:r>
        <w:rPr>
          <w:b/>
        </w:rPr>
        <w:t xml:space="preserve">Nexus 5x. </w:t>
      </w:r>
      <w:r>
        <w:t xml:space="preserve">Selecione o </w:t>
      </w:r>
      <w:r w:rsidRPr="005B1856">
        <w:rPr>
          <w:i/>
        </w:rPr>
        <w:t>device</w:t>
      </w:r>
      <w:r>
        <w:t xml:space="preserve"> e clique em </w:t>
      </w:r>
      <w:r>
        <w:rPr>
          <w:b/>
        </w:rPr>
        <w:t>Next.</w:t>
      </w:r>
    </w:p>
    <w:p w14:paraId="5EAC71C7" w14:textId="77777777" w:rsidR="00750452" w:rsidRDefault="00626E67" w:rsidP="008F4B5B">
      <w:pPr>
        <w:keepNext/>
        <w:jc w:val="center"/>
      </w:pPr>
      <w:r>
        <w:rPr>
          <w:noProof/>
        </w:rPr>
        <w:lastRenderedPageBreak/>
        <w:drawing>
          <wp:inline distT="114300" distB="114300" distL="114300" distR="114300" wp14:anchorId="0E2AFB9D" wp14:editId="22035F66">
            <wp:extent cx="5566100" cy="4140200"/>
            <wp:effectExtent l="0" t="0" r="0" b="0"/>
            <wp:docPr id="4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9" cstate="print"/>
                    <a:srcRect/>
                    <a:stretch>
                      <a:fillRect/>
                    </a:stretch>
                  </pic:blipFill>
                  <pic:spPr>
                    <a:xfrm>
                      <a:off x="0" y="0"/>
                      <a:ext cx="5566100" cy="4140200"/>
                    </a:xfrm>
                    <a:prstGeom prst="rect">
                      <a:avLst/>
                    </a:prstGeom>
                    <a:ln/>
                  </pic:spPr>
                </pic:pic>
              </a:graphicData>
            </a:graphic>
          </wp:inline>
        </w:drawing>
      </w:r>
    </w:p>
    <w:p w14:paraId="1895CC64" w14:textId="55351FDD" w:rsidR="00750452" w:rsidRDefault="00750452" w:rsidP="007F0DF0">
      <w:pPr>
        <w:pStyle w:val="Legenda"/>
        <w:jc w:val="center"/>
      </w:pPr>
      <w:r>
        <w:t xml:space="preserve">Figura </w:t>
      </w:r>
      <w:fldSimple w:instr=" SEQ Figura \* ARABIC ">
        <w:r w:rsidR="00957E37">
          <w:rPr>
            <w:noProof/>
          </w:rPr>
          <w:t>46</w:t>
        </w:r>
      </w:fldSimple>
      <w:r>
        <w:t>: Escolhendo um device específico</w:t>
      </w:r>
    </w:p>
    <w:p w14:paraId="583ABA2E" w14:textId="1DCD0E5B" w:rsidR="00626E67" w:rsidRDefault="00626E67" w:rsidP="00750452">
      <w:pPr>
        <w:jc w:val="center"/>
      </w:pPr>
    </w:p>
    <w:p w14:paraId="600564A1" w14:textId="26B5CFAA" w:rsidR="00626E67" w:rsidRDefault="00626E67" w:rsidP="00626E67">
      <w:pPr>
        <w:numPr>
          <w:ilvl w:val="0"/>
          <w:numId w:val="26"/>
        </w:numPr>
        <w:ind w:hanging="360"/>
      </w:pPr>
      <w:r>
        <w:t xml:space="preserve">Agora </w:t>
      </w:r>
      <w:r w:rsidR="0084747E">
        <w:t xml:space="preserve">você deve </w:t>
      </w:r>
      <w:r>
        <w:t xml:space="preserve">escolher a imagem do sistema, ou seja, qual versão do Android aquele emulador </w:t>
      </w:r>
      <w:r w:rsidR="004A18D1">
        <w:t>instalará</w:t>
      </w:r>
      <w:r>
        <w:t xml:space="preserve">. Você pode escolher qualquer uma. </w:t>
      </w:r>
      <w:r w:rsidR="0084747E">
        <w:t xml:space="preserve">Nesse </w:t>
      </w:r>
      <w:r>
        <w:t xml:space="preserve">caso, </w:t>
      </w:r>
      <w:r w:rsidR="0084747E">
        <w:t xml:space="preserve">foi escolhida </w:t>
      </w:r>
      <w:r>
        <w:t xml:space="preserve">a </w:t>
      </w:r>
      <w:r w:rsidRPr="00ED365E">
        <w:rPr>
          <w:b/>
          <w:i/>
        </w:rPr>
        <w:t>Marshmallow</w:t>
      </w:r>
      <w:r w:rsidR="0084747E" w:rsidRPr="00DD5940">
        <w:t>,</w:t>
      </w:r>
      <w:r>
        <w:rPr>
          <w:b/>
        </w:rPr>
        <w:t xml:space="preserve"> </w:t>
      </w:r>
      <w:r>
        <w:t xml:space="preserve">que já vem com o Android Studio. Selecione a versão e clique em </w:t>
      </w:r>
      <w:r>
        <w:rPr>
          <w:b/>
        </w:rPr>
        <w:t>Next.</w:t>
      </w:r>
    </w:p>
    <w:p w14:paraId="06002E31" w14:textId="77777777" w:rsidR="00750452" w:rsidRDefault="00626E67" w:rsidP="008F4B5B">
      <w:pPr>
        <w:keepNext/>
        <w:jc w:val="left"/>
      </w:pPr>
      <w:r>
        <w:rPr>
          <w:noProof/>
        </w:rPr>
        <w:lastRenderedPageBreak/>
        <w:drawing>
          <wp:inline distT="114300" distB="114300" distL="114300" distR="114300" wp14:anchorId="766F89B8" wp14:editId="3003447E">
            <wp:extent cx="5566100" cy="4267200"/>
            <wp:effectExtent l="0" t="0" r="0" b="0"/>
            <wp:docPr id="9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0" cstate="print"/>
                    <a:srcRect/>
                    <a:stretch>
                      <a:fillRect/>
                    </a:stretch>
                  </pic:blipFill>
                  <pic:spPr>
                    <a:xfrm>
                      <a:off x="0" y="0"/>
                      <a:ext cx="5566100" cy="4267200"/>
                    </a:xfrm>
                    <a:prstGeom prst="rect">
                      <a:avLst/>
                    </a:prstGeom>
                    <a:ln/>
                  </pic:spPr>
                </pic:pic>
              </a:graphicData>
            </a:graphic>
          </wp:inline>
        </w:drawing>
      </w:r>
    </w:p>
    <w:p w14:paraId="4FF8BD61" w14:textId="72145160" w:rsidR="00750452" w:rsidRDefault="00750452" w:rsidP="007F0DF0">
      <w:pPr>
        <w:pStyle w:val="Legenda"/>
        <w:jc w:val="center"/>
      </w:pPr>
      <w:r>
        <w:t xml:space="preserve">Figura </w:t>
      </w:r>
      <w:fldSimple w:instr=" SEQ Figura \* ARABIC ">
        <w:r w:rsidR="00957E37">
          <w:rPr>
            <w:noProof/>
          </w:rPr>
          <w:t>47</w:t>
        </w:r>
      </w:fldSimple>
      <w:r>
        <w:t>: Escolhendo a versão do Android para o emulador</w:t>
      </w:r>
    </w:p>
    <w:p w14:paraId="49F2603C" w14:textId="75EC5184" w:rsidR="00626E67" w:rsidRDefault="00626E67" w:rsidP="00626E67">
      <w:pPr>
        <w:jc w:val="left"/>
      </w:pPr>
    </w:p>
    <w:p w14:paraId="7262BF47" w14:textId="7B0E1B1A" w:rsidR="00626E67" w:rsidRDefault="00626E67" w:rsidP="00626E67">
      <w:pPr>
        <w:ind w:left="715"/>
      </w:pPr>
      <w:r>
        <w:rPr>
          <w:b/>
          <w:color w:val="434343"/>
        </w:rPr>
        <w:t>OBS</w:t>
      </w:r>
      <w:r w:rsidR="0084747E">
        <w:rPr>
          <w:b/>
          <w:color w:val="434343"/>
        </w:rPr>
        <w:t>.</w:t>
      </w:r>
      <w:r>
        <w:rPr>
          <w:b/>
          <w:color w:val="434343"/>
        </w:rPr>
        <w:t xml:space="preserve">: </w:t>
      </w:r>
      <w:r>
        <w:rPr>
          <w:color w:val="434343"/>
        </w:rPr>
        <w:t xml:space="preserve">Se não houver imagem disponível já baixada, faça </w:t>
      </w:r>
      <w:r w:rsidRPr="005B1856">
        <w:rPr>
          <w:i/>
          <w:color w:val="434343"/>
        </w:rPr>
        <w:t>download</w:t>
      </w:r>
      <w:r>
        <w:rPr>
          <w:color w:val="434343"/>
        </w:rPr>
        <w:t xml:space="preserve"> de alguma e prossiga.</w:t>
      </w:r>
    </w:p>
    <w:p w14:paraId="5150ECB2" w14:textId="06507658" w:rsidR="00626E67" w:rsidRDefault="0084747E" w:rsidP="00626E67">
      <w:pPr>
        <w:numPr>
          <w:ilvl w:val="0"/>
          <w:numId w:val="26"/>
        </w:numPr>
        <w:ind w:hanging="360"/>
      </w:pPr>
      <w:r>
        <w:t xml:space="preserve">Nessa </w:t>
      </w:r>
      <w:r w:rsidR="00626E67">
        <w:t xml:space="preserve">tela você pode fazer algumas configurações </w:t>
      </w:r>
      <w:r w:rsidR="00626E67" w:rsidRPr="00AC71EA">
        <w:rPr>
          <w:color w:val="FF0000"/>
        </w:rPr>
        <w:t>no</w:t>
      </w:r>
      <w:r w:rsidR="00626E67">
        <w:t xml:space="preserve"> novo emulador. Explore</w:t>
      </w:r>
      <w:r w:rsidR="004A18D1">
        <w:t>-a</w:t>
      </w:r>
      <w:r w:rsidR="00626E67">
        <w:t xml:space="preserve">. </w:t>
      </w:r>
      <w:r>
        <w:t xml:space="preserve">Nesse </w:t>
      </w:r>
      <w:r w:rsidR="00626E67">
        <w:t>exemplo nada</w:t>
      </w:r>
      <w:r>
        <w:t xml:space="preserve"> foi mudado</w:t>
      </w:r>
      <w:r w:rsidR="00626E67">
        <w:t>. Quando terminar</w:t>
      </w:r>
      <w:r>
        <w:t>,</w:t>
      </w:r>
      <w:r w:rsidR="00626E67">
        <w:t xml:space="preserve"> clique em </w:t>
      </w:r>
      <w:r w:rsidR="00626E67">
        <w:rPr>
          <w:b/>
        </w:rPr>
        <w:t>Finish;</w:t>
      </w:r>
    </w:p>
    <w:p w14:paraId="289543B4" w14:textId="57D8B65B" w:rsidR="00626E67" w:rsidRDefault="00626E67" w:rsidP="00626E67">
      <w:pPr>
        <w:numPr>
          <w:ilvl w:val="0"/>
          <w:numId w:val="26"/>
        </w:numPr>
        <w:ind w:hanging="360"/>
      </w:pPr>
      <w:r>
        <w:t xml:space="preserve">Para testar clique em </w:t>
      </w:r>
      <w:r>
        <w:rPr>
          <w:b/>
        </w:rPr>
        <w:t>Run</w:t>
      </w:r>
      <w:r w:rsidR="00750452">
        <w:rPr>
          <w:b/>
        </w:rPr>
        <w:t xml:space="preserve"> </w:t>
      </w:r>
      <w:r>
        <w:rPr>
          <w:noProof/>
        </w:rPr>
        <w:drawing>
          <wp:inline distT="114300" distB="114300" distL="114300" distR="114300" wp14:anchorId="086757F0" wp14:editId="7FA55492">
            <wp:extent cx="209550" cy="171450"/>
            <wp:effectExtent l="0" t="0" r="0" b="0"/>
            <wp:docPr id="2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1" cstate="print"/>
                    <a:srcRect/>
                    <a:stretch>
                      <a:fillRect/>
                    </a:stretch>
                  </pic:blipFill>
                  <pic:spPr>
                    <a:xfrm>
                      <a:off x="0" y="0"/>
                      <a:ext cx="209550" cy="171450"/>
                    </a:xfrm>
                    <a:prstGeom prst="rect">
                      <a:avLst/>
                    </a:prstGeom>
                    <a:ln/>
                  </pic:spPr>
                </pic:pic>
              </a:graphicData>
            </a:graphic>
          </wp:inline>
        </w:drawing>
      </w:r>
      <w:r w:rsidRPr="00AC71EA">
        <w:t xml:space="preserve">. </w:t>
      </w:r>
      <w:r>
        <w:t xml:space="preserve">Espere o ADV carregar seu emulador e depois </w:t>
      </w:r>
      <w:r w:rsidRPr="00AC71EA">
        <w:rPr>
          <w:color w:val="FF0000"/>
        </w:rPr>
        <w:t>selecione</w:t>
      </w:r>
      <w:r w:rsidR="0084747E">
        <w:rPr>
          <w:color w:val="FF0000"/>
        </w:rPr>
        <w:t>-o</w:t>
      </w:r>
      <w:r>
        <w:t xml:space="preserve">. Clique em </w:t>
      </w:r>
      <w:r>
        <w:rPr>
          <w:b/>
        </w:rPr>
        <w:t xml:space="preserve">OK </w:t>
      </w:r>
      <w:r>
        <w:t>para executar.</w:t>
      </w:r>
    </w:p>
    <w:p w14:paraId="0D320409" w14:textId="77777777" w:rsidR="00750452" w:rsidRDefault="00626E67" w:rsidP="008F4B5B">
      <w:pPr>
        <w:keepNext/>
        <w:jc w:val="center"/>
      </w:pPr>
      <w:r>
        <w:rPr>
          <w:noProof/>
        </w:rPr>
        <w:lastRenderedPageBreak/>
        <w:drawing>
          <wp:inline distT="114300" distB="114300" distL="114300" distR="114300" wp14:anchorId="04AA62B3" wp14:editId="179911AC">
            <wp:extent cx="5566100" cy="4013200"/>
            <wp:effectExtent l="0" t="0" r="0" b="0"/>
            <wp:docPr id="3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2" cstate="print"/>
                    <a:srcRect/>
                    <a:stretch>
                      <a:fillRect/>
                    </a:stretch>
                  </pic:blipFill>
                  <pic:spPr>
                    <a:xfrm>
                      <a:off x="0" y="0"/>
                      <a:ext cx="5566100" cy="4013200"/>
                    </a:xfrm>
                    <a:prstGeom prst="rect">
                      <a:avLst/>
                    </a:prstGeom>
                    <a:ln/>
                  </pic:spPr>
                </pic:pic>
              </a:graphicData>
            </a:graphic>
          </wp:inline>
        </w:drawing>
      </w:r>
    </w:p>
    <w:p w14:paraId="02B76CEA" w14:textId="1082C5E4" w:rsidR="00750452" w:rsidRDefault="00750452" w:rsidP="007F0DF0">
      <w:pPr>
        <w:pStyle w:val="Legenda"/>
        <w:jc w:val="center"/>
      </w:pPr>
      <w:r>
        <w:t xml:space="preserve">Figura </w:t>
      </w:r>
      <w:fldSimple w:instr=" SEQ Figura \* ARABIC ">
        <w:r w:rsidR="00957E37">
          <w:rPr>
            <w:noProof/>
          </w:rPr>
          <w:t>48</w:t>
        </w:r>
      </w:fldSimple>
      <w:r>
        <w:t>: Aplicativo rodando no emulador criado</w:t>
      </w:r>
    </w:p>
    <w:p w14:paraId="01531E78" w14:textId="564416F8" w:rsidR="00626E67" w:rsidRDefault="00626E67" w:rsidP="00626E67"/>
    <w:p w14:paraId="6CC49F68" w14:textId="406AACDF" w:rsidR="00626E67" w:rsidRDefault="00626E67" w:rsidP="00626E67">
      <w:r>
        <w:t xml:space="preserve">Agora </w:t>
      </w:r>
      <w:r w:rsidR="00253C79">
        <w:t xml:space="preserve">você tem </w:t>
      </w:r>
      <w:r>
        <w:t xml:space="preserve">um emulador instalado. Sempre que for preciso testar o </w:t>
      </w:r>
      <w:r w:rsidRPr="00617173">
        <w:rPr>
          <w:i/>
        </w:rPr>
        <w:t>app</w:t>
      </w:r>
      <w:r>
        <w:t xml:space="preserve"> em um dispositivo muito específico, provavelmente </w:t>
      </w:r>
      <w:r w:rsidR="00253C79">
        <w:t xml:space="preserve">você conseguirá </w:t>
      </w:r>
      <w:r>
        <w:t xml:space="preserve">emulá-lo, então </w:t>
      </w:r>
      <w:r w:rsidR="00253C79">
        <w:t xml:space="preserve">essa </w:t>
      </w:r>
      <w:r>
        <w:t xml:space="preserve">ferramenta vai </w:t>
      </w:r>
      <w:r w:rsidR="00253C79">
        <w:t xml:space="preserve">lhe </w:t>
      </w:r>
      <w:r>
        <w:t>ajudar.</w:t>
      </w:r>
    </w:p>
    <w:p w14:paraId="4E24535D" w14:textId="77777777" w:rsidR="00626E67" w:rsidRDefault="00626E67" w:rsidP="00626E67">
      <w:pPr>
        <w:pStyle w:val="Ttulo3"/>
      </w:pPr>
      <w:bookmarkStart w:id="148" w:name="_qgrblvutwpui" w:colFirst="0" w:colLast="0"/>
      <w:bookmarkEnd w:id="148"/>
      <w:r>
        <w:t>Genymotion</w:t>
      </w:r>
    </w:p>
    <w:p w14:paraId="629F0275" w14:textId="00A8547C" w:rsidR="00626E67" w:rsidRDefault="00626E67" w:rsidP="00626E67">
      <w:r>
        <w:t>Infelizmente</w:t>
      </w:r>
      <w:r w:rsidR="004A18D1">
        <w:t>,</w:t>
      </w:r>
      <w:r>
        <w:t xml:space="preserve"> o Android Emulator nativo do Android Studio não tem um desempenho tão bom em computadores menos potentes, já que ele é uma máquina virtual otimizada para depuração e recursos específicos de desenvolvimento em Android.</w:t>
      </w:r>
    </w:p>
    <w:p w14:paraId="092E1D05" w14:textId="0CFD6004" w:rsidR="00626E67" w:rsidRDefault="00626E67" w:rsidP="00626E67">
      <w:r>
        <w:t>Se o seu Android Emulator está lento e com problemas de travamento constantes, existem outros simuladores alternativos externos ao Android Studio.</w:t>
      </w:r>
    </w:p>
    <w:p w14:paraId="491C0C7A" w14:textId="49996997" w:rsidR="00626E67" w:rsidRDefault="00626E67" w:rsidP="00626E67">
      <w:r w:rsidRPr="00AE6073">
        <w:t xml:space="preserve">Quando </w:t>
      </w:r>
      <w:r w:rsidRPr="00AC71EA">
        <w:rPr>
          <w:color w:val="FF0000"/>
        </w:rPr>
        <w:t>se utilizava</w:t>
      </w:r>
      <w:r w:rsidRPr="00AE6073">
        <w:t xml:space="preserve"> a IDE Eclipse, existia um emulador bem mais pesado do que o que existe hoje no Android Studio, e poucos desenvolvedores o usavam devido a </w:t>
      </w:r>
      <w:r w:rsidR="006B20DA" w:rsidRPr="00AE6073">
        <w:t>es</w:t>
      </w:r>
      <w:r w:rsidR="006B20DA">
        <w:t>s</w:t>
      </w:r>
      <w:r w:rsidR="006B20DA" w:rsidRPr="00AE6073">
        <w:t xml:space="preserve">e </w:t>
      </w:r>
      <w:r w:rsidRPr="00AE6073">
        <w:t xml:space="preserve">baixo desempenho. Como alternativa, </w:t>
      </w:r>
      <w:r w:rsidR="004A18D1" w:rsidRPr="00AE6073">
        <w:t>surgi</w:t>
      </w:r>
      <w:r w:rsidR="004A18D1">
        <w:t>ram</w:t>
      </w:r>
      <w:r w:rsidR="004A18D1" w:rsidRPr="00AE6073">
        <w:t xml:space="preserve"> </w:t>
      </w:r>
      <w:r w:rsidRPr="00AE6073">
        <w:t>os emuladores da Genymotion.</w:t>
      </w:r>
    </w:p>
    <w:p w14:paraId="54177EFC" w14:textId="77777777" w:rsidR="00626E67" w:rsidRDefault="00626E67" w:rsidP="00626E67">
      <w:r>
        <w:t xml:space="preserve">A Genymotion não só disponibiliza um emulador de Android, mas otimiza o seu desempenho </w:t>
      </w:r>
      <w:r w:rsidRPr="00AC71EA">
        <w:rPr>
          <w:color w:val="FF0000"/>
        </w:rPr>
        <w:t>ut</w:t>
      </w:r>
      <w:r>
        <w:rPr>
          <w:color w:val="FF0000"/>
        </w:rPr>
        <w:t>i</w:t>
      </w:r>
      <w:r w:rsidRPr="00AC71EA">
        <w:rPr>
          <w:color w:val="FF0000"/>
        </w:rPr>
        <w:t>lizando</w:t>
      </w:r>
      <w:r>
        <w:t xml:space="preserve"> tecnologia de virtualização de máquinas, ou seja, o Genymotion cria uma máquina virtual em seu computador que roda o Android com muito mais vigor do que se estivesse em um emulador.</w:t>
      </w:r>
    </w:p>
    <w:p w14:paraId="246F5B25" w14:textId="1D74B294" w:rsidR="00626E67" w:rsidRDefault="00626E67" w:rsidP="00626E67">
      <w:r>
        <w:t xml:space="preserve">O Android Emulator atende bem </w:t>
      </w:r>
      <w:r w:rsidR="006B20DA">
        <w:t xml:space="preserve">em </w:t>
      </w:r>
      <w:r>
        <w:t>muitos casos</w:t>
      </w:r>
      <w:r w:rsidR="006B20DA">
        <w:t>,</w:t>
      </w:r>
      <w:r>
        <w:t xml:space="preserve"> mas não é raro presenciar pessoas com queda de desempenho e que optaram por usar o Genymotion para solucionar </w:t>
      </w:r>
      <w:r w:rsidR="006B20DA">
        <w:t xml:space="preserve">esse </w:t>
      </w:r>
      <w:r>
        <w:t>problema.</w:t>
      </w:r>
    </w:p>
    <w:p w14:paraId="5F086CDC" w14:textId="4B4A6CC7" w:rsidR="00626E67" w:rsidRDefault="00626E67" w:rsidP="00626E67">
      <w:r>
        <w:lastRenderedPageBreak/>
        <w:t xml:space="preserve">Tendo </w:t>
      </w:r>
      <w:r w:rsidR="006B20DA">
        <w:t xml:space="preserve">isso </w:t>
      </w:r>
      <w:r>
        <w:t xml:space="preserve">em vista, </w:t>
      </w:r>
      <w:r w:rsidR="006B20DA">
        <w:t xml:space="preserve">instale </w:t>
      </w:r>
      <w:r>
        <w:t>o Genymotion como emulador alternativo ao</w:t>
      </w:r>
      <w:r w:rsidR="006B20DA">
        <w:t xml:space="preserve"> </w:t>
      </w:r>
      <w:r>
        <w:t>padrão.</w:t>
      </w:r>
    </w:p>
    <w:p w14:paraId="61452CA1" w14:textId="77777777" w:rsidR="00626E67" w:rsidRDefault="00D13BCB" w:rsidP="00626E67">
      <w:r>
        <w:pict w14:anchorId="1B9A130A">
          <v:rect id="_x0000_i1030" style="width:0;height:1.5pt" o:hralign="center" o:hrstd="t" o:hr="t" fillcolor="#a0a0a0" stroked="f"/>
        </w:pict>
      </w:r>
    </w:p>
    <w:p w14:paraId="35CE0E3B" w14:textId="64415EF2" w:rsidR="00626E67" w:rsidRDefault="00626E67" w:rsidP="00626E67">
      <w:pPr>
        <w:numPr>
          <w:ilvl w:val="0"/>
          <w:numId w:val="12"/>
        </w:numPr>
        <w:ind w:hanging="360"/>
      </w:pPr>
      <w:r>
        <w:t>Para instalar o Genymotion</w:t>
      </w:r>
      <w:r w:rsidR="00D961E3">
        <w:t>,</w:t>
      </w:r>
      <w:r>
        <w:t xml:space="preserve"> você primeiro deve se cadastrar no site </w:t>
      </w:r>
      <w:hyperlink r:id="rId83">
        <w:r>
          <w:rPr>
            <w:color w:val="1155CC"/>
            <w:u w:val="single"/>
          </w:rPr>
          <w:t>https://www.genymotion.com/account/create/</w:t>
        </w:r>
      </w:hyperlink>
      <w:r>
        <w:t>;</w:t>
      </w:r>
    </w:p>
    <w:p w14:paraId="3D04BCEF" w14:textId="77777777" w:rsidR="00626E67" w:rsidRDefault="00626E67" w:rsidP="00626E67">
      <w:pPr>
        <w:numPr>
          <w:ilvl w:val="0"/>
          <w:numId w:val="12"/>
        </w:numPr>
        <w:ind w:hanging="360"/>
      </w:pPr>
      <w:r>
        <w:t xml:space="preserve">Após ter feito o cadastro, faça o </w:t>
      </w:r>
      <w:r w:rsidRPr="00AE6073">
        <w:rPr>
          <w:i/>
        </w:rPr>
        <w:t>download</w:t>
      </w:r>
      <w:r>
        <w:t xml:space="preserve"> do instalador do Genymotion para seu sistema operacional acessando o link </w:t>
      </w:r>
      <w:hyperlink r:id="rId84">
        <w:r>
          <w:rPr>
            <w:color w:val="1155CC"/>
            <w:u w:val="single"/>
          </w:rPr>
          <w:t>https://www.genymotion.com/download/</w:t>
        </w:r>
      </w:hyperlink>
      <w:r>
        <w:t>;</w:t>
      </w:r>
    </w:p>
    <w:p w14:paraId="79D0EBF2" w14:textId="3AE4689E" w:rsidR="00626E67" w:rsidRDefault="00626E67" w:rsidP="00626E67">
      <w:pPr>
        <w:numPr>
          <w:ilvl w:val="0"/>
          <w:numId w:val="12"/>
        </w:numPr>
        <w:ind w:hanging="360"/>
      </w:pPr>
      <w:r>
        <w:t>Com o instalador baixado</w:t>
      </w:r>
      <w:r w:rsidR="00D961E3">
        <w:t>,</w:t>
      </w:r>
      <w:r>
        <w:t xml:space="preserve"> faça a instalação padrão, de acordo com seu sistema operacional;</w:t>
      </w:r>
    </w:p>
    <w:p w14:paraId="5EF89BEC" w14:textId="013BF134" w:rsidR="00626E67" w:rsidRDefault="00626E67" w:rsidP="00626E67">
      <w:pPr>
        <w:numPr>
          <w:ilvl w:val="0"/>
          <w:numId w:val="12"/>
        </w:numPr>
        <w:ind w:hanging="360"/>
      </w:pPr>
      <w:r>
        <w:t>Abra o Genymotion</w:t>
      </w:r>
      <w:r w:rsidR="00D961E3">
        <w:t>,</w:t>
      </w:r>
      <w:r>
        <w:t xml:space="preserve"> clique no botão </w:t>
      </w:r>
      <w:r>
        <w:rPr>
          <w:b/>
        </w:rPr>
        <w:t xml:space="preserve">Add </w:t>
      </w:r>
      <w:r>
        <w:t xml:space="preserve">e faça o </w:t>
      </w:r>
      <w:r w:rsidRPr="00AE6073">
        <w:rPr>
          <w:i/>
        </w:rPr>
        <w:t>login</w:t>
      </w:r>
      <w:r>
        <w:t xml:space="preserve"> com o usuário e senha que você criou nos passos anteriores.</w:t>
      </w:r>
    </w:p>
    <w:p w14:paraId="3236E491" w14:textId="77777777" w:rsidR="00750452" w:rsidRDefault="00626E67" w:rsidP="008F4B5B">
      <w:pPr>
        <w:keepNext/>
        <w:jc w:val="center"/>
      </w:pPr>
      <w:r>
        <w:rPr>
          <w:noProof/>
        </w:rPr>
        <w:drawing>
          <wp:inline distT="114300" distB="114300" distL="114300" distR="114300" wp14:anchorId="6647A024" wp14:editId="64D768CE">
            <wp:extent cx="5566100" cy="4089400"/>
            <wp:effectExtent l="0" t="0" r="0" b="0"/>
            <wp:docPr id="9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5" cstate="print"/>
                    <a:srcRect/>
                    <a:stretch>
                      <a:fillRect/>
                    </a:stretch>
                  </pic:blipFill>
                  <pic:spPr>
                    <a:xfrm>
                      <a:off x="0" y="0"/>
                      <a:ext cx="5566100" cy="4089400"/>
                    </a:xfrm>
                    <a:prstGeom prst="rect">
                      <a:avLst/>
                    </a:prstGeom>
                    <a:ln/>
                  </pic:spPr>
                </pic:pic>
              </a:graphicData>
            </a:graphic>
          </wp:inline>
        </w:drawing>
      </w:r>
    </w:p>
    <w:p w14:paraId="7EEB5C00" w14:textId="03EE729B" w:rsidR="00750452" w:rsidRDefault="00750452" w:rsidP="008F4B5B">
      <w:pPr>
        <w:pStyle w:val="Legenda"/>
        <w:jc w:val="center"/>
      </w:pPr>
      <w:r>
        <w:t xml:space="preserve">Figura </w:t>
      </w:r>
      <w:fldSimple w:instr=" SEQ Figura \* ARABIC ">
        <w:r w:rsidR="00957E37">
          <w:rPr>
            <w:noProof/>
          </w:rPr>
          <w:t>49</w:t>
        </w:r>
      </w:fldSimple>
      <w:r>
        <w:t>: Autenticação no Genymotion</w:t>
      </w:r>
    </w:p>
    <w:p w14:paraId="02829411" w14:textId="3A783FDD" w:rsidR="00626E67" w:rsidRDefault="00626E67" w:rsidP="00626E67"/>
    <w:p w14:paraId="6676EFCB" w14:textId="25A2F831" w:rsidR="00626E67" w:rsidRDefault="00626E67" w:rsidP="00626E67">
      <w:pPr>
        <w:numPr>
          <w:ilvl w:val="0"/>
          <w:numId w:val="12"/>
        </w:numPr>
        <w:ind w:hanging="360"/>
        <w:contextualSpacing/>
      </w:pPr>
      <w:r>
        <w:t xml:space="preserve">Feito </w:t>
      </w:r>
      <w:r w:rsidR="00D961E3">
        <w:t>isso</w:t>
      </w:r>
      <w:r>
        <w:t xml:space="preserve">, começa a fase da configuração da máquina, </w:t>
      </w:r>
      <w:r w:rsidR="00D961E3">
        <w:t xml:space="preserve">parecida </w:t>
      </w:r>
      <w:r>
        <w:t xml:space="preserve">com o Android Emulator. Neste exemplo, </w:t>
      </w:r>
      <w:r w:rsidR="00D961E3">
        <w:t xml:space="preserve">foi escolhida </w:t>
      </w:r>
      <w:r>
        <w:t>a mesma configuração para o exemplo do Android Emulator - Nexus 5X com API 23. Veja a imagem a</w:t>
      </w:r>
      <w:r w:rsidR="009A7C20">
        <w:t xml:space="preserve"> seguir</w:t>
      </w:r>
      <w:r>
        <w:t>:</w:t>
      </w:r>
    </w:p>
    <w:p w14:paraId="1B5AAA88" w14:textId="77777777" w:rsidR="00750452" w:rsidRDefault="00626E67" w:rsidP="008F4B5B">
      <w:pPr>
        <w:keepNext/>
        <w:jc w:val="center"/>
      </w:pPr>
      <w:r>
        <w:rPr>
          <w:noProof/>
        </w:rPr>
        <w:lastRenderedPageBreak/>
        <w:drawing>
          <wp:inline distT="114300" distB="114300" distL="114300" distR="114300" wp14:anchorId="36DC9DF9" wp14:editId="48A52BF4">
            <wp:extent cx="5566100" cy="4114800"/>
            <wp:effectExtent l="0" t="0" r="0" b="0"/>
            <wp:docPr id="62"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6" cstate="print"/>
                    <a:srcRect/>
                    <a:stretch>
                      <a:fillRect/>
                    </a:stretch>
                  </pic:blipFill>
                  <pic:spPr>
                    <a:xfrm>
                      <a:off x="0" y="0"/>
                      <a:ext cx="5566100" cy="4114800"/>
                    </a:xfrm>
                    <a:prstGeom prst="rect">
                      <a:avLst/>
                    </a:prstGeom>
                    <a:ln/>
                  </pic:spPr>
                </pic:pic>
              </a:graphicData>
            </a:graphic>
          </wp:inline>
        </w:drawing>
      </w:r>
    </w:p>
    <w:p w14:paraId="004CEA5E" w14:textId="6DAF4F51" w:rsidR="00750452" w:rsidRDefault="00750452" w:rsidP="008F4B5B">
      <w:pPr>
        <w:pStyle w:val="Legenda"/>
        <w:jc w:val="center"/>
      </w:pPr>
      <w:r>
        <w:t xml:space="preserve">Figura </w:t>
      </w:r>
      <w:fldSimple w:instr=" SEQ Figura \* ARABIC ">
        <w:r w:rsidR="00957E37">
          <w:rPr>
            <w:noProof/>
          </w:rPr>
          <w:t>50</w:t>
        </w:r>
      </w:fldSimple>
      <w:r>
        <w:t>: Escolhendo um tipo de device para o emulador</w:t>
      </w:r>
    </w:p>
    <w:p w14:paraId="7BDA319C" w14:textId="7E9AFFF7" w:rsidR="00626E67" w:rsidRDefault="00626E67" w:rsidP="00626E67"/>
    <w:p w14:paraId="7CAE2FF8" w14:textId="77777777" w:rsidR="00626E67" w:rsidRDefault="00626E67" w:rsidP="00626E67">
      <w:pPr>
        <w:ind w:left="715"/>
      </w:pPr>
      <w:r>
        <w:t xml:space="preserve">Para concluir o passo, clique em </w:t>
      </w:r>
      <w:r>
        <w:rPr>
          <w:b/>
        </w:rPr>
        <w:t>Next</w:t>
      </w:r>
      <w:r>
        <w:t xml:space="preserve">. </w:t>
      </w:r>
    </w:p>
    <w:p w14:paraId="41733880" w14:textId="2917FD3A" w:rsidR="00626E67" w:rsidRDefault="00626E67" w:rsidP="00626E67">
      <w:pPr>
        <w:numPr>
          <w:ilvl w:val="0"/>
          <w:numId w:val="12"/>
        </w:numPr>
        <w:ind w:hanging="360"/>
        <w:contextualSpacing/>
      </w:pPr>
      <w:r>
        <w:t xml:space="preserve">Agora </w:t>
      </w:r>
      <w:r w:rsidR="009A7C20">
        <w:t xml:space="preserve">é preciso </w:t>
      </w:r>
      <w:r>
        <w:t xml:space="preserve">escolher um nome para </w:t>
      </w:r>
      <w:r w:rsidR="009A7C20">
        <w:t xml:space="preserve">sua </w:t>
      </w:r>
      <w:r>
        <w:t xml:space="preserve">nova máquina. Como ela será usada no Android Studio, </w:t>
      </w:r>
      <w:r w:rsidR="009A7C20">
        <w:t xml:space="preserve">é bom </w:t>
      </w:r>
      <w:r>
        <w:t>diferenciá-la colocando o seguinte nome</w:t>
      </w:r>
      <w:r w:rsidR="009A7C20">
        <w:t>:</w:t>
      </w:r>
      <w:r>
        <w:t xml:space="preserve"> </w:t>
      </w:r>
      <w:r>
        <w:rPr>
          <w:b/>
        </w:rPr>
        <w:t>Google Nexus 5X - 6.0.0 - API 23 - Genymotion</w:t>
      </w:r>
      <w:r>
        <w:t>.</w:t>
      </w:r>
    </w:p>
    <w:p w14:paraId="4159CB40" w14:textId="77777777" w:rsidR="00750452" w:rsidRDefault="00626E67" w:rsidP="008F4B5B">
      <w:pPr>
        <w:keepNext/>
        <w:jc w:val="center"/>
      </w:pPr>
      <w:r>
        <w:rPr>
          <w:noProof/>
        </w:rPr>
        <w:lastRenderedPageBreak/>
        <w:drawing>
          <wp:inline distT="114300" distB="114300" distL="114300" distR="114300" wp14:anchorId="039408F6" wp14:editId="61286642">
            <wp:extent cx="5566100" cy="3987800"/>
            <wp:effectExtent l="0" t="0" r="0" b="0"/>
            <wp:docPr id="5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7" cstate="print"/>
                    <a:srcRect/>
                    <a:stretch>
                      <a:fillRect/>
                    </a:stretch>
                  </pic:blipFill>
                  <pic:spPr>
                    <a:xfrm>
                      <a:off x="0" y="0"/>
                      <a:ext cx="5566100" cy="3987800"/>
                    </a:xfrm>
                    <a:prstGeom prst="rect">
                      <a:avLst/>
                    </a:prstGeom>
                    <a:ln/>
                  </pic:spPr>
                </pic:pic>
              </a:graphicData>
            </a:graphic>
          </wp:inline>
        </w:drawing>
      </w:r>
    </w:p>
    <w:p w14:paraId="2CD72573" w14:textId="7982BA4D" w:rsidR="00750452" w:rsidRDefault="00750452" w:rsidP="008F4B5B">
      <w:pPr>
        <w:pStyle w:val="Legenda"/>
        <w:jc w:val="center"/>
      </w:pPr>
      <w:r>
        <w:t xml:space="preserve">Figura </w:t>
      </w:r>
      <w:fldSimple w:instr=" SEQ Figura \* ARABIC ">
        <w:r w:rsidR="00957E37">
          <w:rPr>
            <w:noProof/>
          </w:rPr>
          <w:t>51</w:t>
        </w:r>
      </w:fldSimple>
      <w:r>
        <w:t>: Nomeando e finalizando a criação de um novo emulador</w:t>
      </w:r>
    </w:p>
    <w:p w14:paraId="7C4B66A1" w14:textId="7575C029" w:rsidR="00626E67" w:rsidRDefault="00626E67" w:rsidP="00626E67"/>
    <w:p w14:paraId="73AD3069" w14:textId="77777777" w:rsidR="00626E67" w:rsidRDefault="00626E67" w:rsidP="00626E67">
      <w:pPr>
        <w:numPr>
          <w:ilvl w:val="0"/>
          <w:numId w:val="12"/>
        </w:numPr>
        <w:ind w:hanging="360"/>
        <w:contextualSpacing/>
      </w:pPr>
      <w:r>
        <w:t xml:space="preserve">Clique em </w:t>
      </w:r>
      <w:r w:rsidRPr="00AE6073">
        <w:rPr>
          <w:b/>
        </w:rPr>
        <w:t>Next</w:t>
      </w:r>
      <w:r>
        <w:t xml:space="preserve"> e conclua a criação do emulador clicando em </w:t>
      </w:r>
      <w:r>
        <w:rPr>
          <w:b/>
        </w:rPr>
        <w:t>Finish</w:t>
      </w:r>
      <w:r>
        <w:t>;</w:t>
      </w:r>
    </w:p>
    <w:p w14:paraId="56272B26" w14:textId="495A731C" w:rsidR="00626E67" w:rsidRDefault="00626E67" w:rsidP="00626E67">
      <w:pPr>
        <w:numPr>
          <w:ilvl w:val="0"/>
          <w:numId w:val="12"/>
        </w:numPr>
        <w:ind w:hanging="360"/>
        <w:contextualSpacing/>
      </w:pPr>
      <w:r>
        <w:t xml:space="preserve">Para testar o emulador, selecione a máquina criada e clique em </w:t>
      </w:r>
      <w:ins w:id="149" w:author="Willian" w:date="2016-10-03T22:22:00Z">
        <w:r w:rsidR="00430ABA">
          <w:rPr>
            <w:b/>
          </w:rPr>
          <w:t>Start</w:t>
        </w:r>
      </w:ins>
      <w:commentRangeStart w:id="150"/>
      <w:commentRangeStart w:id="151"/>
      <w:del w:id="152" w:author="Willian" w:date="2016-10-03T22:22:00Z">
        <w:r w:rsidDel="00430ABA">
          <w:rPr>
            <w:b/>
          </w:rPr>
          <w:delText>Play</w:delText>
        </w:r>
      </w:del>
      <w:r>
        <w:rPr>
          <w:b/>
          <w:color w:val="FF0000"/>
        </w:rPr>
        <w:t xml:space="preserve"> </w:t>
      </w:r>
      <w:commentRangeEnd w:id="150"/>
      <w:r w:rsidR="007F0DF0">
        <w:rPr>
          <w:rStyle w:val="Refdecomentrio"/>
        </w:rPr>
        <w:commentReference w:id="150"/>
      </w:r>
      <w:commentRangeEnd w:id="151"/>
      <w:r w:rsidR="00430ABA">
        <w:rPr>
          <w:rStyle w:val="Refdecomentrio"/>
        </w:rPr>
        <w:commentReference w:id="151"/>
      </w:r>
      <w:r>
        <w:rPr>
          <w:b/>
        </w:rPr>
        <w:t>.</w:t>
      </w:r>
    </w:p>
    <w:p w14:paraId="37AF2626" w14:textId="77777777" w:rsidR="00626E67" w:rsidRDefault="00626E67" w:rsidP="00626E67"/>
    <w:p w14:paraId="0D9C2036" w14:textId="77777777" w:rsidR="00750452" w:rsidRDefault="00626E67" w:rsidP="008F4B5B">
      <w:pPr>
        <w:keepNext/>
        <w:ind w:left="-4"/>
        <w:jc w:val="center"/>
      </w:pPr>
      <w:r>
        <w:rPr>
          <w:noProof/>
        </w:rPr>
        <w:lastRenderedPageBreak/>
        <w:drawing>
          <wp:inline distT="114300" distB="114300" distL="114300" distR="114300" wp14:anchorId="65E7E836" wp14:editId="0CC45196">
            <wp:extent cx="5566100" cy="4356100"/>
            <wp:effectExtent l="0" t="0" r="0" b="0"/>
            <wp:docPr id="52"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8" cstate="print"/>
                    <a:srcRect/>
                    <a:stretch>
                      <a:fillRect/>
                    </a:stretch>
                  </pic:blipFill>
                  <pic:spPr>
                    <a:xfrm>
                      <a:off x="0" y="0"/>
                      <a:ext cx="5566100" cy="4356100"/>
                    </a:xfrm>
                    <a:prstGeom prst="rect">
                      <a:avLst/>
                    </a:prstGeom>
                    <a:ln/>
                  </pic:spPr>
                </pic:pic>
              </a:graphicData>
            </a:graphic>
          </wp:inline>
        </w:drawing>
      </w:r>
    </w:p>
    <w:p w14:paraId="398C810C" w14:textId="2732211F" w:rsidR="00750452" w:rsidRDefault="00750452" w:rsidP="008F4B5B">
      <w:pPr>
        <w:pStyle w:val="Legenda"/>
        <w:jc w:val="center"/>
      </w:pPr>
      <w:r>
        <w:t xml:space="preserve">Figura </w:t>
      </w:r>
      <w:fldSimple w:instr=" SEQ Figura \* ARABIC ">
        <w:r w:rsidR="00957E37">
          <w:rPr>
            <w:noProof/>
          </w:rPr>
          <w:t>52</w:t>
        </w:r>
      </w:fldSimple>
      <w:r>
        <w:t>: Abrindo o emulador criado</w:t>
      </w:r>
    </w:p>
    <w:p w14:paraId="5557555F" w14:textId="5D57D53B" w:rsidR="00626E67" w:rsidRDefault="00626E67" w:rsidP="00626E67">
      <w:pPr>
        <w:ind w:left="-4"/>
        <w:jc w:val="left"/>
      </w:pPr>
    </w:p>
    <w:p w14:paraId="127307FD" w14:textId="019EF950" w:rsidR="00626E67" w:rsidRDefault="00626E67" w:rsidP="00626E67">
      <w:pPr>
        <w:ind w:left="-4"/>
        <w:jc w:val="left"/>
      </w:pPr>
      <w:r>
        <w:t xml:space="preserve">Feito! </w:t>
      </w:r>
      <w:r w:rsidR="009A7C20">
        <w:t>Você tem sua</w:t>
      </w:r>
      <w:r>
        <w:t xml:space="preserve"> máquina virtual do </w:t>
      </w:r>
      <w:r w:rsidRPr="009107EE">
        <w:rPr>
          <w:b/>
        </w:rPr>
        <w:t>Genymotion</w:t>
      </w:r>
      <w:r>
        <w:t xml:space="preserve"> criada. Veja que ela é um pouco mais simples que a </w:t>
      </w:r>
      <w:r w:rsidR="004A18D1">
        <w:t xml:space="preserve">do </w:t>
      </w:r>
      <w:r>
        <w:t>Android Emulator e por isso é mais leve.</w:t>
      </w:r>
    </w:p>
    <w:p w14:paraId="62062CA8" w14:textId="77777777" w:rsidR="00626E67" w:rsidRDefault="00626E67" w:rsidP="00626E67">
      <w:pPr>
        <w:ind w:left="-4"/>
        <w:jc w:val="left"/>
      </w:pPr>
    </w:p>
    <w:p w14:paraId="21EC0844" w14:textId="77777777" w:rsidR="00626E67" w:rsidRDefault="00626E67" w:rsidP="00626E67">
      <w:pPr>
        <w:ind w:left="-4"/>
        <w:jc w:val="left"/>
      </w:pPr>
    </w:p>
    <w:p w14:paraId="7705ED5E" w14:textId="77777777" w:rsidR="00626E67" w:rsidRDefault="00626E67" w:rsidP="00626E67">
      <w:pPr>
        <w:ind w:left="-4"/>
        <w:jc w:val="left"/>
      </w:pPr>
      <w:r>
        <w:t>Para usá-la no Android Studio, siga os seguintes passos:</w:t>
      </w:r>
    </w:p>
    <w:p w14:paraId="39703918" w14:textId="5491B11C" w:rsidR="00626E67" w:rsidRDefault="00626E67" w:rsidP="00626E67">
      <w:pPr>
        <w:numPr>
          <w:ilvl w:val="0"/>
          <w:numId w:val="13"/>
        </w:numPr>
        <w:ind w:hanging="360"/>
        <w:contextualSpacing/>
        <w:jc w:val="left"/>
      </w:pPr>
      <w:r>
        <w:t>Certifique-se</w:t>
      </w:r>
      <w:r w:rsidR="009A7C20">
        <w:t xml:space="preserve"> de</w:t>
      </w:r>
      <w:r>
        <w:t xml:space="preserve"> que todos os passos anteriores foram feitos e abra qualquer projeto do Android Studio;</w:t>
      </w:r>
    </w:p>
    <w:p w14:paraId="214B10A2" w14:textId="1BE83C03" w:rsidR="00626E67" w:rsidRDefault="00626E67" w:rsidP="00626E67">
      <w:pPr>
        <w:numPr>
          <w:ilvl w:val="0"/>
          <w:numId w:val="13"/>
        </w:numPr>
        <w:ind w:hanging="360"/>
        <w:contextualSpacing/>
        <w:jc w:val="left"/>
      </w:pPr>
      <w:r>
        <w:t xml:space="preserve">Clique no botão </w:t>
      </w:r>
      <w:r>
        <w:rPr>
          <w:b/>
        </w:rPr>
        <w:t>Run</w:t>
      </w:r>
      <w:r w:rsidR="00750452">
        <w:rPr>
          <w:b/>
        </w:rPr>
        <w:t xml:space="preserve"> </w:t>
      </w:r>
      <w:r>
        <w:rPr>
          <w:noProof/>
        </w:rPr>
        <w:drawing>
          <wp:inline distT="114300" distB="114300" distL="114300" distR="114300" wp14:anchorId="627AA588" wp14:editId="162D3B89">
            <wp:extent cx="209550" cy="171450"/>
            <wp:effectExtent l="0" t="0" r="0" b="0"/>
            <wp:docPr id="73"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81" cstate="print"/>
                    <a:srcRect/>
                    <a:stretch>
                      <a:fillRect/>
                    </a:stretch>
                  </pic:blipFill>
                  <pic:spPr>
                    <a:xfrm>
                      <a:off x="0" y="0"/>
                      <a:ext cx="209550" cy="171450"/>
                    </a:xfrm>
                    <a:prstGeom prst="rect">
                      <a:avLst/>
                    </a:prstGeom>
                    <a:ln/>
                  </pic:spPr>
                </pic:pic>
              </a:graphicData>
            </a:graphic>
          </wp:inline>
        </w:drawing>
      </w:r>
      <w:r>
        <w:t xml:space="preserve"> e veja que o emulador criado pelo </w:t>
      </w:r>
      <w:r w:rsidRPr="009107EE">
        <w:rPr>
          <w:b/>
        </w:rPr>
        <w:t>Genymotion</w:t>
      </w:r>
      <w:r>
        <w:t xml:space="preserve"> está listado:</w:t>
      </w:r>
    </w:p>
    <w:p w14:paraId="1F5C6522" w14:textId="77777777" w:rsidR="00750452" w:rsidRDefault="00626E67" w:rsidP="008F4B5B">
      <w:pPr>
        <w:keepNext/>
        <w:jc w:val="center"/>
      </w:pPr>
      <w:r>
        <w:rPr>
          <w:noProof/>
        </w:rPr>
        <w:lastRenderedPageBreak/>
        <w:drawing>
          <wp:inline distT="114300" distB="114300" distL="114300" distR="114300" wp14:anchorId="6051A42D" wp14:editId="37142F09">
            <wp:extent cx="5566100" cy="4533900"/>
            <wp:effectExtent l="0" t="0" r="0" b="0"/>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9" cstate="print"/>
                    <a:srcRect/>
                    <a:stretch>
                      <a:fillRect/>
                    </a:stretch>
                  </pic:blipFill>
                  <pic:spPr>
                    <a:xfrm>
                      <a:off x="0" y="0"/>
                      <a:ext cx="5566100" cy="4533900"/>
                    </a:xfrm>
                    <a:prstGeom prst="rect">
                      <a:avLst/>
                    </a:prstGeom>
                    <a:ln/>
                  </pic:spPr>
                </pic:pic>
              </a:graphicData>
            </a:graphic>
          </wp:inline>
        </w:drawing>
      </w:r>
    </w:p>
    <w:p w14:paraId="0A6BA086" w14:textId="492D738F" w:rsidR="00750452" w:rsidRDefault="00750452" w:rsidP="008F4B5B">
      <w:pPr>
        <w:pStyle w:val="Legenda"/>
        <w:jc w:val="center"/>
      </w:pPr>
      <w:r>
        <w:t xml:space="preserve">Figura </w:t>
      </w:r>
      <w:fldSimple w:instr=" SEQ Figura \* ARABIC ">
        <w:r w:rsidR="00957E37">
          <w:rPr>
            <w:noProof/>
          </w:rPr>
          <w:t>53</w:t>
        </w:r>
      </w:fldSimple>
      <w:r>
        <w:t>: Selecionando o emulador do Genymotion no ADB do Android Studio</w:t>
      </w:r>
    </w:p>
    <w:p w14:paraId="57C9D232" w14:textId="5F5A1ECC" w:rsidR="00626E67" w:rsidRDefault="00626E67" w:rsidP="00626E67">
      <w:pPr>
        <w:jc w:val="left"/>
      </w:pPr>
    </w:p>
    <w:p w14:paraId="74919C9B" w14:textId="2314E9B0" w:rsidR="00626E67" w:rsidRDefault="00626E67" w:rsidP="00626E67">
      <w:pPr>
        <w:numPr>
          <w:ilvl w:val="0"/>
          <w:numId w:val="13"/>
        </w:numPr>
        <w:ind w:hanging="360"/>
        <w:contextualSpacing/>
        <w:jc w:val="left"/>
      </w:pPr>
      <w:r>
        <w:t xml:space="preserve">Selecione-o, clique em </w:t>
      </w:r>
      <w:r w:rsidRPr="009107EE">
        <w:rPr>
          <w:b/>
        </w:rPr>
        <w:t>OK</w:t>
      </w:r>
      <w:r>
        <w:t xml:space="preserve"> e aguarde. O emulador do </w:t>
      </w:r>
      <w:r w:rsidRPr="009107EE">
        <w:rPr>
          <w:b/>
        </w:rPr>
        <w:t>Genymotion</w:t>
      </w:r>
      <w:r>
        <w:t xml:space="preserve"> abrirá com </w:t>
      </w:r>
      <w:r w:rsidR="009A7C20">
        <w:t xml:space="preserve">a </w:t>
      </w:r>
      <w:r w:rsidR="004A18D1">
        <w:t xml:space="preserve">sua </w:t>
      </w:r>
      <w:r>
        <w:t>aplicação instalada:</w:t>
      </w:r>
    </w:p>
    <w:p w14:paraId="42D4D89F" w14:textId="77777777" w:rsidR="00750452" w:rsidRDefault="00626E67" w:rsidP="008F4B5B">
      <w:pPr>
        <w:keepNext/>
        <w:jc w:val="center"/>
      </w:pPr>
      <w:r>
        <w:rPr>
          <w:noProof/>
        </w:rPr>
        <w:lastRenderedPageBreak/>
        <w:drawing>
          <wp:inline distT="114300" distB="114300" distL="114300" distR="114300" wp14:anchorId="1C5D3A33" wp14:editId="3F8E6668">
            <wp:extent cx="5566100" cy="4305300"/>
            <wp:effectExtent l="0" t="0" r="0" b="0"/>
            <wp:docPr id="7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0" cstate="print"/>
                    <a:srcRect/>
                    <a:stretch>
                      <a:fillRect/>
                    </a:stretch>
                  </pic:blipFill>
                  <pic:spPr>
                    <a:xfrm>
                      <a:off x="0" y="0"/>
                      <a:ext cx="5566100" cy="4305300"/>
                    </a:xfrm>
                    <a:prstGeom prst="rect">
                      <a:avLst/>
                    </a:prstGeom>
                    <a:ln/>
                  </pic:spPr>
                </pic:pic>
              </a:graphicData>
            </a:graphic>
          </wp:inline>
        </w:drawing>
      </w:r>
    </w:p>
    <w:p w14:paraId="7A873302" w14:textId="6FB711DC" w:rsidR="00750452" w:rsidRDefault="00750452" w:rsidP="008F4B5B">
      <w:pPr>
        <w:pStyle w:val="Legenda"/>
        <w:jc w:val="center"/>
      </w:pPr>
      <w:r>
        <w:t xml:space="preserve">Figura </w:t>
      </w:r>
      <w:fldSimple w:instr=" SEQ Figura \* ARABIC ">
        <w:r w:rsidR="00957E37">
          <w:rPr>
            <w:noProof/>
          </w:rPr>
          <w:t>54</w:t>
        </w:r>
      </w:fldSimple>
      <w:r>
        <w:t>: Aplicativo rodando no Genymotion</w:t>
      </w:r>
    </w:p>
    <w:p w14:paraId="1131DB5A" w14:textId="0E508A43" w:rsidR="00626E67" w:rsidRDefault="00626E67" w:rsidP="008F4B5B">
      <w:pPr>
        <w:jc w:val="center"/>
      </w:pPr>
    </w:p>
    <w:p w14:paraId="40B8B4AE" w14:textId="77777777" w:rsidR="00626E67" w:rsidRDefault="00626E67" w:rsidP="00626E67">
      <w:pPr>
        <w:pStyle w:val="Ttulo2"/>
      </w:pPr>
      <w:bookmarkStart w:id="153" w:name="_ubrr6vcu3ji4" w:colFirst="0" w:colLast="0"/>
      <w:bookmarkEnd w:id="153"/>
      <w:r>
        <w:t>Depuração do código</w:t>
      </w:r>
    </w:p>
    <w:p w14:paraId="08F85EC4" w14:textId="3337B93F" w:rsidR="00626E67" w:rsidRDefault="00626E67" w:rsidP="00626E67">
      <w:r>
        <w:t xml:space="preserve">Algumas vezes, </w:t>
      </w:r>
      <w:r w:rsidR="009A7C20">
        <w:t xml:space="preserve">pode-se </w:t>
      </w:r>
      <w:r>
        <w:t>deixar passar alguns erros no aplicativo, e isso é muito normal. Algum valor sendo mostrado errado, um botão mudando de lugar misteriosamente ou simplesmente um “</w:t>
      </w:r>
      <w:r w:rsidRPr="006443B5">
        <w:rPr>
          <w:i/>
        </w:rPr>
        <w:t>crash</w:t>
      </w:r>
      <w:r>
        <w:t xml:space="preserve">” (fechamento inesperado do </w:t>
      </w:r>
      <w:r w:rsidRPr="006443B5">
        <w:rPr>
          <w:i/>
        </w:rPr>
        <w:t>app</w:t>
      </w:r>
      <w:r>
        <w:t xml:space="preserve">) podem acontecer e </w:t>
      </w:r>
      <w:r w:rsidR="009A7C20">
        <w:t xml:space="preserve">você </w:t>
      </w:r>
      <w:r>
        <w:t xml:space="preserve">não </w:t>
      </w:r>
      <w:r w:rsidR="004A18D1">
        <w:t>faz</w:t>
      </w:r>
      <w:r w:rsidR="009A7C20">
        <w:t xml:space="preserve"> </w:t>
      </w:r>
      <w:r>
        <w:t xml:space="preserve">a mínima ideia de como </w:t>
      </w:r>
      <w:r w:rsidR="009A7C20">
        <w:t xml:space="preserve">esses </w:t>
      </w:r>
      <w:r>
        <w:t>erros estão ocorrendo. É chegada, então, a hora de investigar, ou melhor, depurar o código.</w:t>
      </w:r>
    </w:p>
    <w:p w14:paraId="3B5839BA" w14:textId="121A1B46" w:rsidR="00626E67" w:rsidRDefault="00626E67" w:rsidP="00626E67">
      <w:r>
        <w:t xml:space="preserve">O Android Studio tem incluso um depurador (ou popularmente chamado, </w:t>
      </w:r>
      <w:r w:rsidRPr="009107EE">
        <w:rPr>
          <w:i/>
        </w:rPr>
        <w:t>debugger</w:t>
      </w:r>
      <w:r>
        <w:t xml:space="preserve">) que permite que </w:t>
      </w:r>
      <w:r w:rsidR="009A7C20">
        <w:t xml:space="preserve">se depure os </w:t>
      </w:r>
      <w:r w:rsidRPr="006443B5">
        <w:rPr>
          <w:i/>
        </w:rPr>
        <w:t>apps</w:t>
      </w:r>
      <w:r>
        <w:t xml:space="preserve"> em execução, tanto no emulador quanto no dispositivo físico. Com </w:t>
      </w:r>
      <w:r w:rsidR="009A7C20">
        <w:t xml:space="preserve">esse </w:t>
      </w:r>
      <w:r w:rsidRPr="009107EE">
        <w:rPr>
          <w:i/>
        </w:rPr>
        <w:t>debbuger</w:t>
      </w:r>
      <w:r>
        <w:t xml:space="preserve"> você pode:</w:t>
      </w:r>
    </w:p>
    <w:p w14:paraId="42AB7B13" w14:textId="77777777" w:rsidR="00626E67" w:rsidRDefault="00626E67" w:rsidP="00626E67">
      <w:pPr>
        <w:numPr>
          <w:ilvl w:val="0"/>
          <w:numId w:val="17"/>
        </w:numPr>
        <w:ind w:hanging="360"/>
        <w:contextualSpacing/>
      </w:pPr>
      <w:r>
        <w:t xml:space="preserve">Selecionar um </w:t>
      </w:r>
      <w:r w:rsidRPr="009107EE">
        <w:rPr>
          <w:i/>
        </w:rPr>
        <w:t>device</w:t>
      </w:r>
      <w:r>
        <w:t xml:space="preserve"> para “debugar” seu aplicativo nele;</w:t>
      </w:r>
    </w:p>
    <w:p w14:paraId="479D4DF6" w14:textId="77777777" w:rsidR="00626E67" w:rsidRDefault="00626E67" w:rsidP="00626E67">
      <w:pPr>
        <w:numPr>
          <w:ilvl w:val="0"/>
          <w:numId w:val="17"/>
        </w:numPr>
        <w:ind w:hanging="360"/>
        <w:contextualSpacing/>
      </w:pPr>
      <w:r>
        <w:t xml:space="preserve">Definir </w:t>
      </w:r>
      <w:r w:rsidRPr="006443B5">
        <w:rPr>
          <w:b/>
          <w:i/>
        </w:rPr>
        <w:t>breakpoints</w:t>
      </w:r>
      <w:r>
        <w:rPr>
          <w:b/>
        </w:rPr>
        <w:t xml:space="preserve"> </w:t>
      </w:r>
      <w:r>
        <w:t>(pontos de interrupção) no seu código;</w:t>
      </w:r>
    </w:p>
    <w:p w14:paraId="78C4A9D6" w14:textId="77777777" w:rsidR="00626E67" w:rsidRDefault="00626E67" w:rsidP="00626E67">
      <w:pPr>
        <w:numPr>
          <w:ilvl w:val="0"/>
          <w:numId w:val="17"/>
        </w:numPr>
        <w:ind w:hanging="360"/>
        <w:contextualSpacing/>
      </w:pPr>
      <w:r>
        <w:t>Examinar variáveis e avaliar expressões em tempo de execução;</w:t>
      </w:r>
    </w:p>
    <w:p w14:paraId="2BB45DEC" w14:textId="77777777" w:rsidR="00626E67" w:rsidRDefault="00626E67" w:rsidP="00626E67">
      <w:pPr>
        <w:numPr>
          <w:ilvl w:val="0"/>
          <w:numId w:val="17"/>
        </w:numPr>
        <w:ind w:hanging="360"/>
        <w:contextualSpacing/>
      </w:pPr>
      <w:r>
        <w:t xml:space="preserve">Capturar </w:t>
      </w:r>
      <w:r>
        <w:rPr>
          <w:i/>
        </w:rPr>
        <w:t>s</w:t>
      </w:r>
      <w:r w:rsidRPr="009107EE">
        <w:rPr>
          <w:i/>
        </w:rPr>
        <w:t>creenshoots</w:t>
      </w:r>
      <w:r>
        <w:t xml:space="preserve"> e v</w:t>
      </w:r>
      <w:r w:rsidRPr="001C459C">
        <w:rPr>
          <w:color w:val="FF0000"/>
        </w:rPr>
        <w:t>í</w:t>
      </w:r>
      <w:r>
        <w:t xml:space="preserve">deos do seu </w:t>
      </w:r>
      <w:r w:rsidRPr="006443B5">
        <w:rPr>
          <w:i/>
        </w:rPr>
        <w:t>app</w:t>
      </w:r>
      <w:r>
        <w:t>.</w:t>
      </w:r>
    </w:p>
    <w:p w14:paraId="4183DEDB" w14:textId="77777777" w:rsidR="00626E67" w:rsidRPr="009107EE" w:rsidRDefault="00626E67" w:rsidP="00626E67">
      <w:pPr>
        <w:spacing w:after="180" w:line="411" w:lineRule="auto"/>
        <w:rPr>
          <w:rFonts w:asciiTheme="minorHAnsi" w:hAnsiTheme="minorHAnsi"/>
        </w:rPr>
      </w:pPr>
      <w:r w:rsidRPr="009107EE">
        <w:rPr>
          <w:rFonts w:asciiTheme="minorHAnsi" w:eastAsia="Arial" w:hAnsiTheme="minorHAnsi" w:cs="Arial"/>
          <w:sz w:val="21"/>
          <w:szCs w:val="21"/>
          <w:highlight w:val="white"/>
        </w:rPr>
        <w:t xml:space="preserve">Para iniciar a depuração, clique no botão </w:t>
      </w:r>
      <w:r w:rsidRPr="009107EE">
        <w:rPr>
          <w:rFonts w:asciiTheme="minorHAnsi" w:hAnsiTheme="minorHAnsi"/>
          <w:noProof/>
        </w:rPr>
        <w:drawing>
          <wp:inline distT="114300" distB="114300" distL="114300" distR="114300" wp14:anchorId="54FB803E" wp14:editId="4F73A9E8">
            <wp:extent cx="238125" cy="190500"/>
            <wp:effectExtent l="0" t="0" r="0" b="0"/>
            <wp:docPr id="5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1" cstate="print"/>
                    <a:srcRect t="20000"/>
                    <a:stretch>
                      <a:fillRect/>
                    </a:stretch>
                  </pic:blipFill>
                  <pic:spPr>
                    <a:xfrm>
                      <a:off x="0" y="0"/>
                      <a:ext cx="238125" cy="190500"/>
                    </a:xfrm>
                    <a:prstGeom prst="rect">
                      <a:avLst/>
                    </a:prstGeom>
                    <a:ln/>
                  </pic:spPr>
                </pic:pic>
              </a:graphicData>
            </a:graphic>
          </wp:inline>
        </w:drawing>
      </w:r>
      <w:r w:rsidRPr="009107EE">
        <w:rPr>
          <w:rFonts w:asciiTheme="minorHAnsi" w:eastAsia="Arial" w:hAnsiTheme="minorHAnsi" w:cs="Arial"/>
          <w:sz w:val="21"/>
          <w:szCs w:val="21"/>
          <w:highlight w:val="white"/>
        </w:rPr>
        <w:t>.</w:t>
      </w:r>
    </w:p>
    <w:p w14:paraId="7B095344" w14:textId="0E9514F7" w:rsidR="00626E67" w:rsidRPr="009107EE" w:rsidRDefault="00626E67" w:rsidP="00626E67">
      <w:pPr>
        <w:spacing w:after="180" w:line="411" w:lineRule="auto"/>
        <w:rPr>
          <w:rFonts w:asciiTheme="minorHAnsi" w:hAnsiTheme="minorHAnsi"/>
        </w:rPr>
      </w:pPr>
      <w:r w:rsidRPr="009107EE">
        <w:rPr>
          <w:rFonts w:asciiTheme="minorHAnsi" w:eastAsia="Arial" w:hAnsiTheme="minorHAnsi" w:cs="Arial"/>
          <w:sz w:val="21"/>
          <w:szCs w:val="21"/>
          <w:highlight w:val="white"/>
        </w:rPr>
        <w:t>Por enquanto</w:t>
      </w:r>
      <w:r w:rsidR="004A18D1">
        <w:rPr>
          <w:rFonts w:asciiTheme="minorHAnsi" w:eastAsia="Arial" w:hAnsiTheme="minorHAnsi" w:cs="Arial"/>
          <w:sz w:val="21"/>
          <w:szCs w:val="21"/>
          <w:highlight w:val="white"/>
        </w:rPr>
        <w:t>,</w:t>
      </w:r>
      <w:r w:rsidRPr="009107EE">
        <w:rPr>
          <w:rFonts w:asciiTheme="minorHAnsi" w:eastAsia="Arial" w:hAnsiTheme="minorHAnsi" w:cs="Arial"/>
          <w:sz w:val="21"/>
          <w:szCs w:val="21"/>
          <w:highlight w:val="white"/>
        </w:rPr>
        <w:t xml:space="preserve"> nada muito novo acontecer</w:t>
      </w:r>
      <w:r w:rsidR="00BD2BB2">
        <w:rPr>
          <w:rFonts w:asciiTheme="minorHAnsi" w:eastAsia="Arial" w:hAnsiTheme="minorHAnsi" w:cs="Arial"/>
          <w:sz w:val="21"/>
          <w:szCs w:val="21"/>
          <w:highlight w:val="white"/>
        </w:rPr>
        <w:t>á</w:t>
      </w:r>
      <w:r w:rsidRPr="009107EE">
        <w:rPr>
          <w:rFonts w:asciiTheme="minorHAnsi" w:eastAsia="Arial" w:hAnsiTheme="minorHAnsi" w:cs="Arial"/>
          <w:sz w:val="21"/>
          <w:szCs w:val="21"/>
          <w:highlight w:val="white"/>
        </w:rPr>
        <w:t>.</w:t>
      </w:r>
    </w:p>
    <w:p w14:paraId="2FCC647F" w14:textId="159B7162" w:rsidR="00626E67" w:rsidRDefault="00626E67" w:rsidP="00626E67">
      <w:pPr>
        <w:pStyle w:val="Ttulo3"/>
      </w:pPr>
      <w:bookmarkStart w:id="154" w:name="_uj4ajlrrkgnp" w:colFirst="0" w:colLast="0"/>
      <w:bookmarkEnd w:id="154"/>
      <w:r>
        <w:lastRenderedPageBreak/>
        <w:t xml:space="preserve">Usando sistema de </w:t>
      </w:r>
      <w:r w:rsidR="004A18D1">
        <w:rPr>
          <w:i/>
        </w:rPr>
        <w:t>l</w:t>
      </w:r>
      <w:r w:rsidR="004A18D1" w:rsidRPr="007B192A">
        <w:rPr>
          <w:i/>
        </w:rPr>
        <w:t>ogs</w:t>
      </w:r>
    </w:p>
    <w:p w14:paraId="4F381B4D" w14:textId="77777777" w:rsidR="00626E67" w:rsidRDefault="00626E67" w:rsidP="00626E67">
      <w:r>
        <w:t xml:space="preserve">A primeira técnica para </w:t>
      </w:r>
      <w:r w:rsidRPr="009107EE">
        <w:rPr>
          <w:i/>
        </w:rPr>
        <w:t>debug</w:t>
      </w:r>
      <w:r>
        <w:t xml:space="preserve"> é criar mensagens no código que aparecerão no console do Android Studio.</w:t>
      </w:r>
    </w:p>
    <w:p w14:paraId="367C3788" w14:textId="075972B4" w:rsidR="00626E67" w:rsidRDefault="00626E67" w:rsidP="00626E67">
      <w:r>
        <w:t xml:space="preserve">O sistema de </w:t>
      </w:r>
      <w:r w:rsidRPr="009107EE">
        <w:rPr>
          <w:i/>
        </w:rPr>
        <w:t>logs</w:t>
      </w:r>
      <w:r>
        <w:t xml:space="preserve"> mostra mensagens enquanto você depura o </w:t>
      </w:r>
      <w:r w:rsidRPr="007B192A">
        <w:rPr>
          <w:i/>
        </w:rPr>
        <w:t>app</w:t>
      </w:r>
      <w:r>
        <w:t xml:space="preserve">. </w:t>
      </w:r>
      <w:r w:rsidR="00BD2BB2">
        <w:t xml:space="preserve">Essas </w:t>
      </w:r>
      <w:r>
        <w:t xml:space="preserve">mensagens mostram informações relevantes sobre seu </w:t>
      </w:r>
      <w:r w:rsidRPr="007B192A">
        <w:rPr>
          <w:i/>
        </w:rPr>
        <w:t>app</w:t>
      </w:r>
      <w:r>
        <w:t xml:space="preserve">. Você tem duas opções de </w:t>
      </w:r>
      <w:r w:rsidRPr="009107EE">
        <w:rPr>
          <w:i/>
        </w:rPr>
        <w:t>logs</w:t>
      </w:r>
      <w:r>
        <w:t xml:space="preserve">: os </w:t>
      </w:r>
      <w:r w:rsidRPr="007B192A">
        <w:rPr>
          <w:b/>
          <w:i/>
        </w:rPr>
        <w:t>Logs</w:t>
      </w:r>
      <w:r>
        <w:rPr>
          <w:b/>
        </w:rPr>
        <w:t xml:space="preserve"> de sistema </w:t>
      </w:r>
      <w:r>
        <w:t xml:space="preserve">e os </w:t>
      </w:r>
      <w:r w:rsidRPr="007B192A">
        <w:rPr>
          <w:b/>
          <w:i/>
        </w:rPr>
        <w:t>Logs</w:t>
      </w:r>
      <w:r>
        <w:rPr>
          <w:b/>
        </w:rPr>
        <w:t xml:space="preserve"> escritos por você mesmo.</w:t>
      </w:r>
    </w:p>
    <w:p w14:paraId="566B3F16" w14:textId="77777777" w:rsidR="00626E67" w:rsidRDefault="00626E67" w:rsidP="00626E67">
      <w:pPr>
        <w:pStyle w:val="Ttulo3"/>
      </w:pPr>
      <w:bookmarkStart w:id="155" w:name="_5330e5a0vv1l" w:colFirst="0" w:colLast="0"/>
      <w:bookmarkEnd w:id="155"/>
      <w:r>
        <w:t xml:space="preserve">Escrevendo suas próprias mensagens de </w:t>
      </w:r>
      <w:r w:rsidRPr="007B192A">
        <w:rPr>
          <w:i/>
        </w:rPr>
        <w:t>log</w:t>
      </w:r>
    </w:p>
    <w:p w14:paraId="6B60114C" w14:textId="1F73BFD8" w:rsidR="00626E67" w:rsidRDefault="00626E67" w:rsidP="00626E67">
      <w:r>
        <w:t xml:space="preserve">Para escrever mensagens de </w:t>
      </w:r>
      <w:r w:rsidRPr="009107EE">
        <w:rPr>
          <w:i/>
        </w:rPr>
        <w:t>log</w:t>
      </w:r>
      <w:r>
        <w:t xml:space="preserve"> em </w:t>
      </w:r>
      <w:r w:rsidR="00BD2BB2">
        <w:t xml:space="preserve">seu </w:t>
      </w:r>
      <w:r>
        <w:t xml:space="preserve">próprio código, </w:t>
      </w:r>
      <w:r w:rsidR="00BD2BB2">
        <w:t xml:space="preserve">você deve </w:t>
      </w:r>
      <w:r>
        <w:t xml:space="preserve">utilizar a classe </w:t>
      </w:r>
      <w:r>
        <w:rPr>
          <w:rFonts w:ascii="Consolas" w:eastAsia="Consolas" w:hAnsi="Consolas" w:cs="Consolas"/>
          <w:color w:val="445588"/>
          <w:sz w:val="18"/>
          <w:szCs w:val="18"/>
          <w:highlight w:val="white"/>
        </w:rPr>
        <w:t xml:space="preserve">Log. </w:t>
      </w:r>
      <w:r>
        <w:t xml:space="preserve">Mensagens de </w:t>
      </w:r>
      <w:r w:rsidRPr="009107EE">
        <w:rPr>
          <w:i/>
        </w:rPr>
        <w:t>log</w:t>
      </w:r>
      <w:r>
        <w:t xml:space="preserve"> podem ajudar a entender o fluxo de execução do </w:t>
      </w:r>
      <w:r w:rsidR="00BD2BB2">
        <w:t xml:space="preserve">seu </w:t>
      </w:r>
      <w:r w:rsidRPr="007B192A">
        <w:rPr>
          <w:i/>
        </w:rPr>
        <w:t>app</w:t>
      </w:r>
      <w:r>
        <w:t xml:space="preserve"> coletando saídas do sistema enquanto </w:t>
      </w:r>
      <w:r w:rsidR="00BD2BB2">
        <w:t xml:space="preserve">você </w:t>
      </w:r>
      <w:r w:rsidR="004A18D1">
        <w:t xml:space="preserve">o </w:t>
      </w:r>
      <w:r w:rsidR="00BD2BB2">
        <w:t>usa</w:t>
      </w:r>
      <w:r>
        <w:t xml:space="preserve">. </w:t>
      </w:r>
      <w:r w:rsidR="00BD2BB2">
        <w:t xml:space="preserve">Essas </w:t>
      </w:r>
      <w:r>
        <w:t>mensagens podem revelar as falhas do aplicativo enquanto ele é executado.</w:t>
      </w:r>
    </w:p>
    <w:p w14:paraId="5F84766F" w14:textId="61B45977" w:rsidR="00626E67" w:rsidRDefault="00BD2BB2" w:rsidP="00626E67">
      <w:pPr>
        <w:spacing w:after="180" w:line="411" w:lineRule="auto"/>
      </w:pPr>
      <w:r>
        <w:rPr>
          <w:rFonts w:ascii="Arial" w:eastAsia="Arial" w:hAnsi="Arial" w:cs="Arial"/>
          <w:sz w:val="21"/>
          <w:szCs w:val="21"/>
          <w:highlight w:val="white"/>
        </w:rPr>
        <w:t>Exemplificando</w:t>
      </w:r>
      <w:r w:rsidR="00750452">
        <w:rPr>
          <w:rFonts w:ascii="Arial" w:eastAsia="Arial" w:hAnsi="Arial" w:cs="Arial"/>
          <w:sz w:val="21"/>
          <w:szCs w:val="21"/>
          <w:highlight w:val="white"/>
        </w:rPr>
        <w:t xml:space="preserve"> </w:t>
      </w:r>
      <w:r w:rsidR="004A18D1">
        <w:rPr>
          <w:rFonts w:ascii="Arial" w:eastAsia="Arial" w:hAnsi="Arial" w:cs="Arial"/>
          <w:sz w:val="21"/>
          <w:szCs w:val="21"/>
          <w:highlight w:val="white"/>
        </w:rPr>
        <w:t xml:space="preserve">abra </w:t>
      </w:r>
      <w:r w:rsidR="00626E67">
        <w:rPr>
          <w:rFonts w:ascii="Arial" w:eastAsia="Arial" w:hAnsi="Arial" w:cs="Arial"/>
          <w:sz w:val="21"/>
          <w:szCs w:val="21"/>
          <w:highlight w:val="white"/>
        </w:rPr>
        <w:t xml:space="preserve">o </w:t>
      </w:r>
      <w:r>
        <w:rPr>
          <w:rFonts w:ascii="Arial" w:eastAsia="Arial" w:hAnsi="Arial" w:cs="Arial"/>
          <w:sz w:val="21"/>
          <w:szCs w:val="21"/>
          <w:highlight w:val="white"/>
        </w:rPr>
        <w:t xml:space="preserve">seu </w:t>
      </w:r>
      <w:r w:rsidR="00626E67">
        <w:rPr>
          <w:rFonts w:ascii="Arial" w:eastAsia="Arial" w:hAnsi="Arial" w:cs="Arial"/>
          <w:sz w:val="21"/>
          <w:szCs w:val="21"/>
          <w:highlight w:val="white"/>
        </w:rPr>
        <w:t xml:space="preserve">projeto </w:t>
      </w:r>
      <w:r w:rsidR="00626E67">
        <w:rPr>
          <w:rFonts w:ascii="Arial" w:eastAsia="Arial" w:hAnsi="Arial" w:cs="Arial"/>
          <w:b/>
          <w:sz w:val="21"/>
          <w:szCs w:val="21"/>
          <w:highlight w:val="white"/>
        </w:rPr>
        <w:t>HelloWorld-R.</w:t>
      </w:r>
    </w:p>
    <w:p w14:paraId="77C07AD4" w14:textId="77777777" w:rsidR="00626E67" w:rsidRDefault="00D13BCB" w:rsidP="00626E67">
      <w:pPr>
        <w:spacing w:after="180" w:line="411" w:lineRule="auto"/>
      </w:pPr>
      <w:r>
        <w:pict w14:anchorId="00D9194A">
          <v:rect id="_x0000_i1031" style="width:0;height:1.5pt" o:hralign="center" o:hrstd="t" o:hr="t" fillcolor="#a0a0a0" stroked="f"/>
        </w:pict>
      </w:r>
    </w:p>
    <w:p w14:paraId="2E35168C" w14:textId="035D50E4" w:rsidR="00626E67" w:rsidRDefault="00626E67" w:rsidP="00626E67">
      <w:pPr>
        <w:numPr>
          <w:ilvl w:val="0"/>
          <w:numId w:val="21"/>
        </w:numPr>
        <w:spacing w:after="180" w:line="411" w:lineRule="auto"/>
        <w:ind w:hanging="360"/>
        <w:contextualSpacing/>
        <w:rPr>
          <w:rFonts w:ascii="Arial" w:eastAsia="Arial" w:hAnsi="Arial" w:cs="Arial"/>
          <w:sz w:val="21"/>
          <w:szCs w:val="21"/>
          <w:highlight w:val="white"/>
        </w:rPr>
      </w:pPr>
      <w:r>
        <w:rPr>
          <w:rFonts w:ascii="Arial" w:eastAsia="Arial" w:hAnsi="Arial" w:cs="Arial"/>
          <w:sz w:val="21"/>
          <w:szCs w:val="21"/>
          <w:highlight w:val="white"/>
        </w:rPr>
        <w:t xml:space="preserve">Abra o arquivo </w:t>
      </w:r>
      <w:r>
        <w:rPr>
          <w:rFonts w:ascii="Arial" w:eastAsia="Arial" w:hAnsi="Arial" w:cs="Arial"/>
          <w:b/>
          <w:sz w:val="21"/>
          <w:szCs w:val="21"/>
          <w:highlight w:val="white"/>
        </w:rPr>
        <w:t>MainActivity.java</w:t>
      </w:r>
      <w:r>
        <w:rPr>
          <w:rFonts w:ascii="Arial" w:eastAsia="Arial" w:hAnsi="Arial" w:cs="Arial"/>
          <w:sz w:val="21"/>
          <w:szCs w:val="21"/>
          <w:highlight w:val="white"/>
        </w:rPr>
        <w:t xml:space="preserve">. </w:t>
      </w:r>
      <w:r w:rsidR="00BD2BB2">
        <w:rPr>
          <w:rFonts w:ascii="Arial" w:eastAsia="Arial" w:hAnsi="Arial" w:cs="Arial"/>
          <w:sz w:val="21"/>
          <w:szCs w:val="21"/>
          <w:highlight w:val="white"/>
        </w:rPr>
        <w:t xml:space="preserve">Relembre </w:t>
      </w:r>
      <w:r>
        <w:rPr>
          <w:rFonts w:ascii="Arial" w:eastAsia="Arial" w:hAnsi="Arial" w:cs="Arial"/>
          <w:sz w:val="21"/>
          <w:szCs w:val="21"/>
          <w:highlight w:val="white"/>
        </w:rPr>
        <w:t xml:space="preserve">como </w:t>
      </w:r>
      <w:r w:rsidR="00BD2BB2">
        <w:rPr>
          <w:rFonts w:ascii="Arial" w:eastAsia="Arial" w:hAnsi="Arial" w:cs="Arial"/>
          <w:sz w:val="21"/>
          <w:szCs w:val="21"/>
          <w:highlight w:val="white"/>
        </w:rPr>
        <w:t xml:space="preserve">foi deixada </w:t>
      </w:r>
      <w:r>
        <w:rPr>
          <w:rFonts w:ascii="Arial" w:eastAsia="Arial" w:hAnsi="Arial" w:cs="Arial"/>
          <w:sz w:val="21"/>
          <w:szCs w:val="21"/>
          <w:highlight w:val="white"/>
        </w:rPr>
        <w:t xml:space="preserve">a </w:t>
      </w:r>
      <w:r w:rsidR="00BD2BB2">
        <w:rPr>
          <w:rFonts w:ascii="Arial" w:eastAsia="Arial" w:hAnsi="Arial" w:cs="Arial"/>
          <w:sz w:val="21"/>
          <w:szCs w:val="21"/>
          <w:highlight w:val="white"/>
        </w:rPr>
        <w:t xml:space="preserve">sua </w:t>
      </w:r>
      <w:r>
        <w:rPr>
          <w:rFonts w:ascii="Arial" w:eastAsia="Arial" w:hAnsi="Arial" w:cs="Arial"/>
          <w:sz w:val="21"/>
          <w:szCs w:val="21"/>
          <w:highlight w:val="white"/>
        </w:rPr>
        <w:t>classe:</w:t>
      </w:r>
    </w:p>
    <w:p w14:paraId="45AEB254" w14:textId="3DBDB2A9" w:rsidR="00626E67" w:rsidRPr="00D83041" w:rsidRDefault="00626E67" w:rsidP="00626E67">
      <w:pPr>
        <w:spacing w:after="0" w:line="335" w:lineRule="auto"/>
        <w:ind w:left="1135"/>
        <w:jc w:val="left"/>
        <w:rPr>
          <w:lang w:val="en-US"/>
        </w:rPr>
      </w:pPr>
      <w:r w:rsidRPr="00D83041">
        <w:rPr>
          <w:rFonts w:ascii="Consolas" w:eastAsia="Consolas" w:hAnsi="Consolas" w:cs="Consolas"/>
          <w:color w:val="333333"/>
          <w:sz w:val="18"/>
          <w:szCs w:val="18"/>
          <w:highlight w:val="white"/>
          <w:lang w:val="en-US"/>
        </w:rPr>
        <w:t>package</w:t>
      </w:r>
      <w:r w:rsidRPr="00D83041">
        <w:rPr>
          <w:rFonts w:ascii="Consolas" w:eastAsia="Consolas" w:hAnsi="Consolas" w:cs="Consolas"/>
          <w:color w:val="555555"/>
          <w:sz w:val="18"/>
          <w:szCs w:val="18"/>
          <w:highlight w:val="white"/>
          <w:lang w:val="en-US"/>
        </w:rPr>
        <w:t>br.com.pearson.helloworld_r</w:t>
      </w:r>
      <w:r w:rsidRPr="00D83041">
        <w:rPr>
          <w:rFonts w:ascii="Consolas" w:eastAsia="Consolas" w:hAnsi="Consolas" w:cs="Consolas"/>
          <w:color w:val="333333"/>
          <w:sz w:val="18"/>
          <w:szCs w:val="18"/>
          <w:highlight w:val="white"/>
          <w:lang w:val="en-US"/>
        </w:rPr>
        <w:t>;</w:t>
      </w:r>
      <w:r w:rsidRPr="00D83041">
        <w:rPr>
          <w:rFonts w:ascii="Consolas" w:eastAsia="Consolas" w:hAnsi="Consolas" w:cs="Consolas"/>
          <w:color w:val="333333"/>
          <w:sz w:val="18"/>
          <w:szCs w:val="18"/>
          <w:highlight w:val="white"/>
          <w:lang w:val="en-US"/>
        </w:rPr>
        <w:br/>
        <w:t xml:space="preserve">import </w:t>
      </w:r>
      <w:r w:rsidRPr="00D83041">
        <w:rPr>
          <w:rFonts w:ascii="Consolas" w:eastAsia="Consolas" w:hAnsi="Consolas" w:cs="Consolas"/>
          <w:color w:val="555555"/>
          <w:sz w:val="18"/>
          <w:szCs w:val="18"/>
          <w:highlight w:val="white"/>
          <w:lang w:val="en-US"/>
        </w:rPr>
        <w: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333333"/>
          <w:sz w:val="18"/>
          <w:szCs w:val="18"/>
          <w:highlight w:val="white"/>
          <w:lang w:val="en-US"/>
        </w:rPr>
        <w:br/>
        <w:t xml:space="preserve">public class </w:t>
      </w:r>
      <w:r w:rsidRPr="00D83041">
        <w:rPr>
          <w:rFonts w:ascii="Consolas" w:eastAsia="Consolas" w:hAnsi="Consolas" w:cs="Consolas"/>
          <w:color w:val="445588"/>
          <w:sz w:val="18"/>
          <w:szCs w:val="18"/>
          <w:highlight w:val="white"/>
          <w:lang w:val="en-US"/>
        </w:rPr>
        <w:t>MainActivity</w:t>
      </w:r>
      <w:r w:rsidRPr="00D83041">
        <w:rPr>
          <w:rFonts w:ascii="Consolas" w:eastAsia="Consolas" w:hAnsi="Consolas" w:cs="Consolas"/>
          <w:color w:val="333333"/>
          <w:sz w:val="18"/>
          <w:szCs w:val="18"/>
          <w:highlight w:val="white"/>
          <w:lang w:val="en-US"/>
        </w:rPr>
        <w:t xml:space="preserve"> extends AppCompatActivity {</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333333"/>
          <w:sz w:val="18"/>
          <w:szCs w:val="18"/>
          <w:highlight w:val="white"/>
          <w:lang w:val="en-US"/>
        </w:rPr>
        <w:br/>
        <w:t xml:space="preserve">    @Override</w:t>
      </w:r>
      <w:r w:rsidRPr="00D83041">
        <w:rPr>
          <w:rFonts w:ascii="Consolas" w:eastAsia="Consolas" w:hAnsi="Consolas" w:cs="Consolas"/>
          <w:color w:val="333333"/>
          <w:sz w:val="18"/>
          <w:szCs w:val="18"/>
          <w:highlight w:val="white"/>
          <w:lang w:val="en-US"/>
        </w:rPr>
        <w:br/>
        <w:t xml:space="preserve">    protected </w:t>
      </w:r>
      <w:r w:rsidRPr="00D83041">
        <w:rPr>
          <w:rFonts w:ascii="Consolas" w:eastAsia="Consolas" w:hAnsi="Consolas" w:cs="Consolas"/>
          <w:color w:val="445588"/>
          <w:sz w:val="18"/>
          <w:szCs w:val="18"/>
          <w:highlight w:val="white"/>
          <w:lang w:val="en-US"/>
        </w:rPr>
        <w:t>void</w:t>
      </w:r>
      <w:r w:rsidRPr="00D83041">
        <w:rPr>
          <w:rFonts w:ascii="Consolas" w:eastAsia="Consolas" w:hAnsi="Consolas" w:cs="Consolas"/>
          <w:color w:val="990000"/>
          <w:sz w:val="18"/>
          <w:szCs w:val="18"/>
          <w:highlight w:val="white"/>
          <w:lang w:val="en-US"/>
        </w:rPr>
        <w:t>onCreate</w:t>
      </w:r>
      <w:r w:rsidRPr="00D83041">
        <w:rPr>
          <w:rFonts w:ascii="Consolas" w:eastAsia="Consolas" w:hAnsi="Consolas" w:cs="Consolas"/>
          <w:color w:val="333333"/>
          <w:sz w:val="18"/>
          <w:szCs w:val="18"/>
          <w:highlight w:val="white"/>
          <w:lang w:val="en-US"/>
        </w:rPr>
        <w:t>(Bundle savedInstanceState) {</w:t>
      </w:r>
      <w:r w:rsidRPr="00D83041">
        <w:rPr>
          <w:rFonts w:ascii="Consolas" w:eastAsia="Consolas" w:hAnsi="Consolas" w:cs="Consolas"/>
          <w:color w:val="333333"/>
          <w:sz w:val="18"/>
          <w:szCs w:val="18"/>
          <w:highlight w:val="white"/>
          <w:lang w:val="en-US"/>
        </w:rPr>
        <w:br/>
        <w:t>super.</w:t>
      </w:r>
      <w:r w:rsidRPr="00D83041">
        <w:rPr>
          <w:rFonts w:ascii="Consolas" w:eastAsia="Consolas" w:hAnsi="Consolas" w:cs="Consolas"/>
          <w:color w:val="008080"/>
          <w:sz w:val="18"/>
          <w:szCs w:val="18"/>
          <w:highlight w:val="white"/>
          <w:lang w:val="en-US"/>
        </w:rPr>
        <w:t>onCreate</w:t>
      </w:r>
      <w:r w:rsidRPr="00D83041">
        <w:rPr>
          <w:rFonts w:ascii="Consolas" w:eastAsia="Consolas" w:hAnsi="Consolas" w:cs="Consolas"/>
          <w:color w:val="333333"/>
          <w:sz w:val="18"/>
          <w:szCs w:val="18"/>
          <w:highlight w:val="white"/>
          <w:lang w:val="en-US"/>
        </w:rPr>
        <w:t>(savedInstanceState);</w:t>
      </w:r>
      <w:r w:rsidRPr="00D83041">
        <w:rPr>
          <w:rFonts w:ascii="Consolas" w:eastAsia="Consolas" w:hAnsi="Consolas" w:cs="Consolas"/>
          <w:color w:val="333333"/>
          <w:sz w:val="18"/>
          <w:szCs w:val="18"/>
          <w:highlight w:val="white"/>
          <w:lang w:val="en-US"/>
        </w:rPr>
        <w:br/>
        <w:t>setContentView(R.</w:t>
      </w:r>
      <w:r w:rsidRPr="00D83041">
        <w:rPr>
          <w:rFonts w:ascii="Consolas" w:eastAsia="Consolas" w:hAnsi="Consolas" w:cs="Consolas"/>
          <w:color w:val="008080"/>
          <w:sz w:val="18"/>
          <w:szCs w:val="18"/>
          <w:highlight w:val="white"/>
          <w:lang w:val="en-US"/>
        </w:rPr>
        <w:t>layout</w:t>
      </w:r>
      <w:r w:rsidRPr="00D83041">
        <w:rPr>
          <w:rFonts w:ascii="Consolas" w:eastAsia="Consolas" w:hAnsi="Consolas" w:cs="Consolas"/>
          <w:color w:val="333333"/>
          <w:sz w:val="18"/>
          <w:szCs w:val="18"/>
          <w:highlight w:val="white"/>
          <w:lang w:val="en-US"/>
        </w:rPr>
        <w:t>.</w:t>
      </w:r>
      <w:r w:rsidRPr="00D83041">
        <w:rPr>
          <w:rFonts w:ascii="Consolas" w:eastAsia="Consolas" w:hAnsi="Consolas" w:cs="Consolas"/>
          <w:color w:val="008080"/>
          <w:sz w:val="18"/>
          <w:szCs w:val="18"/>
          <w:highlight w:val="white"/>
          <w:lang w:val="en-US"/>
        </w:rPr>
        <w:t>activity_main</w:t>
      </w:r>
      <w:r w:rsidRPr="00D83041">
        <w:rPr>
          <w:rFonts w:ascii="Consolas" w:eastAsia="Consolas" w:hAnsi="Consolas" w:cs="Consolas"/>
          <w:color w:val="333333"/>
          <w:sz w:val="18"/>
          <w:szCs w:val="18"/>
          <w:highlight w:val="white"/>
          <w:lang w:val="en-US"/>
        </w:rPr>
        <w: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i/>
          <w:color w:val="999988"/>
          <w:sz w:val="18"/>
          <w:szCs w:val="18"/>
          <w:highlight w:val="white"/>
          <w:lang w:val="en-US"/>
        </w:rPr>
        <w:t>// Obtém o TextView com id "teste" atribuído</w:t>
      </w:r>
      <w:r w:rsidRPr="00D83041">
        <w:rPr>
          <w:rFonts w:ascii="Consolas" w:eastAsia="Consolas" w:hAnsi="Consolas" w:cs="Consolas"/>
          <w:color w:val="333333"/>
          <w:sz w:val="18"/>
          <w:szCs w:val="18"/>
          <w:highlight w:val="white"/>
          <w:lang w:val="en-US"/>
        </w:rPr>
        <w:br/>
        <w:t>TextViewtextView = (TextView)findViewById(R.</w:t>
      </w:r>
      <w:r w:rsidRPr="00D83041">
        <w:rPr>
          <w:rFonts w:ascii="Consolas" w:eastAsia="Consolas" w:hAnsi="Consolas" w:cs="Consolas"/>
          <w:color w:val="008080"/>
          <w:sz w:val="18"/>
          <w:szCs w:val="18"/>
          <w:highlight w:val="white"/>
          <w:lang w:val="en-US"/>
        </w:rPr>
        <w:t>id</w:t>
      </w:r>
      <w:r w:rsidRPr="00D83041">
        <w:rPr>
          <w:rFonts w:ascii="Consolas" w:eastAsia="Consolas" w:hAnsi="Consolas" w:cs="Consolas"/>
          <w:color w:val="333333"/>
          <w:sz w:val="18"/>
          <w:szCs w:val="18"/>
          <w:highlight w:val="white"/>
          <w:lang w:val="en-US"/>
        </w:rPr>
        <w:t>.</w:t>
      </w:r>
      <w:r w:rsidRPr="00D83041">
        <w:rPr>
          <w:rFonts w:ascii="Consolas" w:eastAsia="Consolas" w:hAnsi="Consolas" w:cs="Consolas"/>
          <w:color w:val="008080"/>
          <w:sz w:val="18"/>
          <w:szCs w:val="18"/>
          <w:highlight w:val="white"/>
          <w:lang w:val="en-US"/>
        </w:rPr>
        <w:t>teste</w:t>
      </w:r>
      <w:r w:rsidRPr="00D83041">
        <w:rPr>
          <w:rFonts w:ascii="Consolas" w:eastAsia="Consolas" w:hAnsi="Consolas" w:cs="Consolas"/>
          <w:color w:val="333333"/>
          <w:sz w:val="18"/>
          <w:szCs w:val="18"/>
          <w:highlight w:val="white"/>
          <w:lang w:val="en-US"/>
        </w:rPr>
        <w: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i/>
          <w:color w:val="999988"/>
          <w:sz w:val="18"/>
          <w:szCs w:val="18"/>
          <w:highlight w:val="white"/>
          <w:lang w:val="en-US"/>
        </w:rPr>
        <w:t>// Altera o texto do TextViewobtido</w:t>
      </w:r>
      <w:r w:rsidRPr="00D83041">
        <w:rPr>
          <w:rFonts w:ascii="Consolas" w:eastAsia="Consolas" w:hAnsi="Consolas" w:cs="Consolas"/>
          <w:color w:val="333333"/>
          <w:sz w:val="18"/>
          <w:szCs w:val="18"/>
          <w:highlight w:val="white"/>
          <w:lang w:val="en-US"/>
        </w:rPr>
        <w:br/>
        <w:t>textView.</w:t>
      </w:r>
      <w:r w:rsidRPr="00D83041">
        <w:rPr>
          <w:rFonts w:ascii="Consolas" w:eastAsia="Consolas" w:hAnsi="Consolas" w:cs="Consolas"/>
          <w:color w:val="008080"/>
          <w:sz w:val="18"/>
          <w:szCs w:val="18"/>
          <w:highlight w:val="white"/>
          <w:lang w:val="en-US"/>
        </w:rPr>
        <w:t>setText</w:t>
      </w:r>
      <w:r w:rsidRPr="00D83041">
        <w:rPr>
          <w:rFonts w:ascii="Consolas" w:eastAsia="Consolas" w:hAnsi="Consolas" w:cs="Consolas"/>
          <w:color w:val="333333"/>
          <w:sz w:val="18"/>
          <w:szCs w:val="18"/>
          <w:highlight w:val="white"/>
          <w:lang w:val="en-US"/>
        </w:rPr>
        <w:t>(</w:t>
      </w:r>
      <w:r w:rsidRPr="00D83041">
        <w:rPr>
          <w:rFonts w:ascii="Consolas" w:eastAsia="Consolas" w:hAnsi="Consolas" w:cs="Consolas"/>
          <w:color w:val="BB8844"/>
          <w:sz w:val="18"/>
          <w:szCs w:val="18"/>
          <w:highlight w:val="white"/>
          <w:lang w:val="en-US"/>
        </w:rPr>
        <w:t>"Olá</w:t>
      </w:r>
      <w:r w:rsidR="00643ED5">
        <w:rPr>
          <w:rFonts w:ascii="Consolas" w:eastAsia="Consolas" w:hAnsi="Consolas" w:cs="Consolas"/>
          <w:color w:val="BB8844"/>
          <w:sz w:val="18"/>
          <w:szCs w:val="18"/>
          <w:highlight w:val="white"/>
          <w:lang w:val="en-US"/>
        </w:rPr>
        <w:t xml:space="preserve"> </w:t>
      </w:r>
      <w:r w:rsidRPr="00D83041">
        <w:rPr>
          <w:rFonts w:ascii="Consolas" w:eastAsia="Consolas" w:hAnsi="Consolas" w:cs="Consolas"/>
          <w:color w:val="BB8844"/>
          <w:sz w:val="18"/>
          <w:szCs w:val="18"/>
          <w:highlight w:val="white"/>
          <w:lang w:val="en-US"/>
        </w:rPr>
        <w:t>mundo do código!"</w:t>
      </w:r>
      <w:r w:rsidRPr="00D83041">
        <w:rPr>
          <w:rFonts w:ascii="Consolas" w:eastAsia="Consolas" w:hAnsi="Consolas" w:cs="Consolas"/>
          <w:color w:val="333333"/>
          <w:sz w:val="18"/>
          <w:szCs w:val="18"/>
          <w:highlight w:val="white"/>
          <w:lang w:val="en-US"/>
        </w:rPr>
        <w:t>);</w:t>
      </w:r>
      <w:r w:rsidRPr="00D83041">
        <w:rPr>
          <w:rFonts w:ascii="Consolas" w:eastAsia="Consolas" w:hAnsi="Consolas" w:cs="Consolas"/>
          <w:color w:val="333333"/>
          <w:sz w:val="18"/>
          <w:szCs w:val="18"/>
          <w:highlight w:val="white"/>
          <w:lang w:val="en-US"/>
        </w:rPr>
        <w:br/>
        <w:t xml:space="preserve">    }</w:t>
      </w:r>
      <w:r w:rsidRPr="00D83041">
        <w:rPr>
          <w:rFonts w:ascii="Consolas" w:eastAsia="Consolas" w:hAnsi="Consolas" w:cs="Consolas"/>
          <w:color w:val="333333"/>
          <w:sz w:val="18"/>
          <w:szCs w:val="18"/>
          <w:highlight w:val="white"/>
          <w:lang w:val="en-US"/>
        </w:rPr>
        <w:br/>
        <w:t>}</w:t>
      </w:r>
    </w:p>
    <w:p w14:paraId="59FC2691" w14:textId="77777777" w:rsidR="00626E67" w:rsidRPr="00D83041" w:rsidRDefault="00626E67" w:rsidP="00626E67">
      <w:pPr>
        <w:spacing w:after="180" w:line="411" w:lineRule="auto"/>
        <w:rPr>
          <w:lang w:val="en-US"/>
        </w:rPr>
      </w:pPr>
    </w:p>
    <w:p w14:paraId="396071A7" w14:textId="373924AB" w:rsidR="00626E67" w:rsidRDefault="00626E67" w:rsidP="00626E67">
      <w:pPr>
        <w:numPr>
          <w:ilvl w:val="0"/>
          <w:numId w:val="21"/>
        </w:numPr>
        <w:spacing w:after="180"/>
        <w:ind w:hanging="360"/>
        <w:contextualSpacing/>
        <w:rPr>
          <w:rFonts w:ascii="Arial" w:eastAsia="Arial" w:hAnsi="Arial" w:cs="Arial"/>
          <w:sz w:val="21"/>
          <w:szCs w:val="21"/>
          <w:highlight w:val="white"/>
        </w:rPr>
      </w:pPr>
      <w:r>
        <w:rPr>
          <w:rFonts w:ascii="Arial" w:eastAsia="Arial" w:hAnsi="Arial" w:cs="Arial"/>
          <w:sz w:val="21"/>
          <w:szCs w:val="21"/>
          <w:highlight w:val="white"/>
        </w:rPr>
        <w:t xml:space="preserve">Imagine que </w:t>
      </w:r>
      <w:r w:rsidR="00BD2BB2">
        <w:rPr>
          <w:rFonts w:ascii="Arial" w:eastAsia="Arial" w:hAnsi="Arial" w:cs="Arial"/>
          <w:sz w:val="21"/>
          <w:szCs w:val="21"/>
          <w:highlight w:val="white"/>
        </w:rPr>
        <w:t xml:space="preserve">você queira </w:t>
      </w:r>
      <w:ins w:id="156" w:author="Willian" w:date="2016-10-03T22:20:00Z">
        <w:r w:rsidR="009B0804">
          <w:rPr>
            <w:rFonts w:ascii="Arial" w:eastAsia="Arial" w:hAnsi="Arial" w:cs="Arial"/>
            <w:sz w:val="21"/>
            <w:szCs w:val="21"/>
            <w:highlight w:val="white"/>
          </w:rPr>
          <w:t>acompanhar</w:t>
        </w:r>
      </w:ins>
      <w:commentRangeStart w:id="157"/>
      <w:commentRangeStart w:id="158"/>
      <w:del w:id="159" w:author="Willian" w:date="2016-10-03T22:20:00Z">
        <w:r w:rsidDel="009B0804">
          <w:rPr>
            <w:rFonts w:ascii="Arial" w:eastAsia="Arial" w:hAnsi="Arial" w:cs="Arial"/>
            <w:sz w:val="21"/>
            <w:szCs w:val="21"/>
            <w:highlight w:val="white"/>
          </w:rPr>
          <w:delText>assistir</w:delText>
        </w:r>
      </w:del>
      <w:r>
        <w:rPr>
          <w:rFonts w:ascii="Arial" w:eastAsia="Arial" w:hAnsi="Arial" w:cs="Arial"/>
          <w:sz w:val="21"/>
          <w:szCs w:val="21"/>
          <w:highlight w:val="white"/>
        </w:rPr>
        <w:t xml:space="preserve"> </w:t>
      </w:r>
      <w:commentRangeEnd w:id="157"/>
      <w:r w:rsidR="00A16A77">
        <w:rPr>
          <w:rStyle w:val="Refdecomentrio"/>
        </w:rPr>
        <w:commentReference w:id="157"/>
      </w:r>
      <w:commentRangeEnd w:id="158"/>
      <w:r w:rsidR="00430ABA">
        <w:rPr>
          <w:rStyle w:val="Refdecomentrio"/>
        </w:rPr>
        <w:commentReference w:id="158"/>
      </w:r>
      <w:del w:id="160" w:author="Willian" w:date="2016-10-03T22:20:00Z">
        <w:r w:rsidR="00A16A77" w:rsidDel="00430ABA">
          <w:rPr>
            <w:rFonts w:ascii="Arial" w:eastAsia="Arial" w:hAnsi="Arial" w:cs="Arial"/>
            <w:sz w:val="21"/>
            <w:szCs w:val="21"/>
            <w:highlight w:val="white"/>
          </w:rPr>
          <w:delText>a</w:delText>
        </w:r>
      </w:del>
      <w:r>
        <w:rPr>
          <w:rFonts w:ascii="Arial" w:eastAsia="Arial" w:hAnsi="Arial" w:cs="Arial"/>
          <w:sz w:val="21"/>
          <w:szCs w:val="21"/>
          <w:highlight w:val="white"/>
        </w:rPr>
        <w:t xml:space="preserve">o comportamento do texto do </w:t>
      </w:r>
      <w:r w:rsidR="00BD2BB2">
        <w:rPr>
          <w:rFonts w:ascii="Arial" w:eastAsia="Arial" w:hAnsi="Arial" w:cs="Arial"/>
          <w:sz w:val="21"/>
          <w:szCs w:val="21"/>
          <w:highlight w:val="white"/>
        </w:rPr>
        <w:t xml:space="preserve">seu </w:t>
      </w:r>
      <w:r>
        <w:rPr>
          <w:rFonts w:ascii="Consolas" w:eastAsia="Consolas" w:hAnsi="Consolas" w:cs="Consolas"/>
          <w:color w:val="333333"/>
          <w:sz w:val="18"/>
          <w:szCs w:val="18"/>
          <w:highlight w:val="white"/>
        </w:rPr>
        <w:t>textView</w:t>
      </w:r>
      <w:r w:rsidR="00BD2BB2">
        <w:rPr>
          <w:rFonts w:ascii="Consolas" w:eastAsia="Consolas" w:hAnsi="Consolas" w:cs="Consolas"/>
          <w:color w:val="333333"/>
          <w:sz w:val="18"/>
          <w:szCs w:val="18"/>
          <w:highlight w:val="white"/>
        </w:rPr>
        <w:t>.</w:t>
      </w:r>
      <w:r>
        <w:rPr>
          <w:rFonts w:ascii="Consolas" w:eastAsia="Consolas" w:hAnsi="Consolas" w:cs="Consolas"/>
          <w:color w:val="333333"/>
          <w:sz w:val="18"/>
          <w:szCs w:val="18"/>
          <w:highlight w:val="white"/>
        </w:rPr>
        <w:t xml:space="preserve"> </w:t>
      </w:r>
      <w:r w:rsidR="00BD2BB2">
        <w:rPr>
          <w:rFonts w:ascii="Arial" w:eastAsia="Arial" w:hAnsi="Arial" w:cs="Arial"/>
          <w:sz w:val="21"/>
          <w:szCs w:val="21"/>
          <w:highlight w:val="white"/>
        </w:rPr>
        <w:t>Então verifique</w:t>
      </w:r>
      <w:r>
        <w:rPr>
          <w:rFonts w:ascii="Arial" w:eastAsia="Arial" w:hAnsi="Arial" w:cs="Arial"/>
          <w:sz w:val="21"/>
          <w:szCs w:val="21"/>
          <w:highlight w:val="white"/>
        </w:rPr>
        <w:t xml:space="preserve"> qual era o texto contido </w:t>
      </w:r>
      <w:commentRangeStart w:id="161"/>
      <w:commentRangeStart w:id="162"/>
      <w:r>
        <w:rPr>
          <w:rFonts w:ascii="Arial" w:eastAsia="Arial" w:hAnsi="Arial" w:cs="Arial"/>
          <w:sz w:val="21"/>
          <w:szCs w:val="21"/>
          <w:highlight w:val="white"/>
        </w:rPr>
        <w:t>nel</w:t>
      </w:r>
      <w:ins w:id="163" w:author="Willian" w:date="2016-10-03T22:20:00Z">
        <w:r w:rsidR="00430ABA">
          <w:rPr>
            <w:rFonts w:ascii="Arial" w:eastAsia="Arial" w:hAnsi="Arial" w:cs="Arial"/>
            <w:sz w:val="21"/>
            <w:szCs w:val="21"/>
            <w:highlight w:val="white"/>
          </w:rPr>
          <w:t>e</w:t>
        </w:r>
      </w:ins>
      <w:del w:id="164" w:author="Willian" w:date="2016-10-03T22:20:00Z">
        <w:r w:rsidDel="00430ABA">
          <w:rPr>
            <w:rFonts w:ascii="Arial" w:eastAsia="Arial" w:hAnsi="Arial" w:cs="Arial"/>
            <w:sz w:val="21"/>
            <w:szCs w:val="21"/>
            <w:highlight w:val="white"/>
          </w:rPr>
          <w:delText>a</w:delText>
        </w:r>
      </w:del>
      <w:r>
        <w:rPr>
          <w:rFonts w:ascii="Arial" w:eastAsia="Arial" w:hAnsi="Arial" w:cs="Arial"/>
          <w:sz w:val="21"/>
          <w:szCs w:val="21"/>
          <w:highlight w:val="white"/>
        </w:rPr>
        <w:t xml:space="preserve"> </w:t>
      </w:r>
      <w:commentRangeEnd w:id="161"/>
      <w:r w:rsidR="00BD2BB2">
        <w:rPr>
          <w:rStyle w:val="Refdecomentrio"/>
        </w:rPr>
        <w:commentReference w:id="161"/>
      </w:r>
      <w:commentRangeEnd w:id="162"/>
      <w:r w:rsidR="00430ABA">
        <w:rPr>
          <w:rStyle w:val="Refdecomentrio"/>
        </w:rPr>
        <w:commentReference w:id="162"/>
      </w:r>
      <w:r>
        <w:rPr>
          <w:rFonts w:ascii="Arial" w:eastAsia="Arial" w:hAnsi="Arial" w:cs="Arial"/>
          <w:sz w:val="21"/>
          <w:szCs w:val="21"/>
          <w:highlight w:val="white"/>
        </w:rPr>
        <w:t xml:space="preserve">antes de utilizar o método </w:t>
      </w:r>
      <w:r>
        <w:rPr>
          <w:rFonts w:ascii="Consolas" w:eastAsia="Consolas" w:hAnsi="Consolas" w:cs="Consolas"/>
          <w:color w:val="990000"/>
          <w:sz w:val="18"/>
          <w:szCs w:val="18"/>
          <w:highlight w:val="white"/>
        </w:rPr>
        <w:t>setText</w:t>
      </w:r>
      <w:r>
        <w:rPr>
          <w:rFonts w:ascii="Consolas" w:eastAsia="Consolas" w:hAnsi="Consolas" w:cs="Consolas"/>
          <w:color w:val="333333"/>
          <w:sz w:val="18"/>
          <w:szCs w:val="18"/>
          <w:highlight w:val="white"/>
        </w:rPr>
        <w:t xml:space="preserve">(). </w:t>
      </w:r>
      <w:r>
        <w:rPr>
          <w:rFonts w:ascii="Arial" w:eastAsia="Arial" w:hAnsi="Arial" w:cs="Arial"/>
          <w:sz w:val="21"/>
          <w:szCs w:val="21"/>
          <w:highlight w:val="white"/>
        </w:rPr>
        <w:t xml:space="preserve">Insira o </w:t>
      </w:r>
      <w:r w:rsidRPr="006E4CBA">
        <w:rPr>
          <w:rFonts w:ascii="Arial" w:eastAsia="Arial" w:hAnsi="Arial" w:cs="Arial"/>
          <w:i/>
          <w:sz w:val="21"/>
          <w:szCs w:val="21"/>
          <w:highlight w:val="white"/>
        </w:rPr>
        <w:t>log</w:t>
      </w:r>
      <w:r>
        <w:rPr>
          <w:rFonts w:ascii="Arial" w:eastAsia="Arial" w:hAnsi="Arial" w:cs="Arial"/>
          <w:sz w:val="21"/>
          <w:szCs w:val="21"/>
          <w:highlight w:val="white"/>
        </w:rPr>
        <w:t xml:space="preserve"> como na listagem a</w:t>
      </w:r>
      <w:r w:rsidR="00BD2BB2">
        <w:rPr>
          <w:rFonts w:ascii="Arial" w:eastAsia="Arial" w:hAnsi="Arial" w:cs="Arial"/>
          <w:sz w:val="21"/>
          <w:szCs w:val="21"/>
          <w:highlight w:val="white"/>
        </w:rPr>
        <w:t xml:space="preserve"> seguir</w:t>
      </w:r>
      <w:r>
        <w:rPr>
          <w:rFonts w:ascii="Arial" w:eastAsia="Arial" w:hAnsi="Arial" w:cs="Arial"/>
          <w:sz w:val="21"/>
          <w:szCs w:val="21"/>
          <w:highlight w:val="white"/>
        </w:rPr>
        <w:t>:</w:t>
      </w:r>
    </w:p>
    <w:p w14:paraId="7246ABD5" w14:textId="77777777" w:rsidR="006E4CBA" w:rsidRDefault="006E4CBA" w:rsidP="006E4CBA">
      <w:pPr>
        <w:spacing w:after="180"/>
        <w:ind w:left="720"/>
        <w:contextualSpacing/>
        <w:rPr>
          <w:rFonts w:ascii="Arial" w:eastAsia="Arial" w:hAnsi="Arial" w:cs="Arial"/>
          <w:sz w:val="21"/>
          <w:szCs w:val="21"/>
          <w:highlight w:val="white"/>
        </w:rPr>
      </w:pPr>
    </w:p>
    <w:p w14:paraId="43F4D980" w14:textId="77777777" w:rsidR="00626E67" w:rsidRPr="00D83041" w:rsidRDefault="00626E67" w:rsidP="00626E67">
      <w:pPr>
        <w:spacing w:after="0" w:line="335" w:lineRule="auto"/>
        <w:ind w:left="1135"/>
        <w:jc w:val="left"/>
        <w:rPr>
          <w:lang w:val="en-US"/>
        </w:rPr>
      </w:pPr>
      <w:r w:rsidRPr="00D83041">
        <w:rPr>
          <w:rFonts w:ascii="Consolas" w:eastAsia="Consolas" w:hAnsi="Consolas" w:cs="Consolas"/>
          <w:color w:val="999988"/>
          <w:sz w:val="18"/>
          <w:szCs w:val="18"/>
          <w:highlight w:val="white"/>
          <w:lang w:val="en-US"/>
        </w:rPr>
        <w:t>package br.com.pearson.helloworld_r;</w:t>
      </w:r>
      <w:r w:rsidRPr="00D83041">
        <w:rPr>
          <w:rFonts w:ascii="Consolas" w:eastAsia="Consolas" w:hAnsi="Consolas" w:cs="Consolas"/>
          <w:color w:val="999988"/>
          <w:sz w:val="18"/>
          <w:szCs w:val="18"/>
          <w:highlight w:val="white"/>
          <w:lang w:val="en-US"/>
        </w:rPr>
        <w:br/>
        <w:t>import ...</w:t>
      </w:r>
      <w:r w:rsidRPr="00D83041">
        <w:rPr>
          <w:rFonts w:ascii="Consolas" w:eastAsia="Consolas" w:hAnsi="Consolas" w:cs="Consolas"/>
          <w:color w:val="999988"/>
          <w:sz w:val="18"/>
          <w:szCs w:val="18"/>
          <w:highlight w:val="white"/>
          <w:lang w:val="en-US"/>
        </w:rPr>
        <w:br/>
      </w:r>
      <w:r w:rsidRPr="00D83041">
        <w:rPr>
          <w:rFonts w:ascii="Consolas" w:eastAsia="Consolas" w:hAnsi="Consolas" w:cs="Consolas"/>
          <w:color w:val="999988"/>
          <w:sz w:val="18"/>
          <w:szCs w:val="18"/>
          <w:highlight w:val="white"/>
          <w:lang w:val="en-US"/>
        </w:rPr>
        <w:br/>
      </w:r>
      <w:r w:rsidRPr="00D83041">
        <w:rPr>
          <w:rFonts w:ascii="Consolas" w:eastAsia="Consolas" w:hAnsi="Consolas" w:cs="Consolas"/>
          <w:color w:val="999988"/>
          <w:sz w:val="18"/>
          <w:szCs w:val="18"/>
          <w:highlight w:val="white"/>
          <w:lang w:val="en-US"/>
        </w:rPr>
        <w:lastRenderedPageBreak/>
        <w:t>public class MainActivity extends AppCompatActivity {</w:t>
      </w:r>
      <w:r w:rsidRPr="00D83041">
        <w:rPr>
          <w:rFonts w:ascii="Consolas" w:eastAsia="Consolas" w:hAnsi="Consolas" w:cs="Consolas"/>
          <w:color w:val="999988"/>
          <w:sz w:val="18"/>
          <w:szCs w:val="18"/>
          <w:highlight w:val="white"/>
          <w:lang w:val="en-US"/>
        </w:rPr>
        <w:br/>
      </w:r>
      <w:r w:rsidRPr="00D83041">
        <w:rPr>
          <w:rFonts w:ascii="Consolas" w:eastAsia="Consolas" w:hAnsi="Consolas" w:cs="Consolas"/>
          <w:color w:val="999988"/>
          <w:sz w:val="18"/>
          <w:szCs w:val="18"/>
          <w:highlight w:val="white"/>
          <w:lang w:val="en-US"/>
        </w:rPr>
        <w:br/>
        <w:t xml:space="preserve">    @Override</w:t>
      </w:r>
      <w:r w:rsidRPr="00D83041">
        <w:rPr>
          <w:rFonts w:ascii="Consolas" w:eastAsia="Consolas" w:hAnsi="Consolas" w:cs="Consolas"/>
          <w:color w:val="999988"/>
          <w:sz w:val="18"/>
          <w:szCs w:val="18"/>
          <w:highlight w:val="white"/>
          <w:lang w:val="en-US"/>
        </w:rPr>
        <w:br/>
        <w:t xml:space="preserve">    protected void onCreate(Bundle savedInstanceState) {</w:t>
      </w:r>
      <w:r w:rsidRPr="00D83041">
        <w:rPr>
          <w:rFonts w:ascii="Consolas" w:eastAsia="Consolas" w:hAnsi="Consolas" w:cs="Consolas"/>
          <w:color w:val="999988"/>
          <w:sz w:val="18"/>
          <w:szCs w:val="18"/>
          <w:highlight w:val="white"/>
          <w:lang w:val="en-US"/>
        </w:rPr>
        <w:br/>
        <w:t>super.onCreate(savedInstanceState);</w:t>
      </w:r>
      <w:r w:rsidRPr="00D83041">
        <w:rPr>
          <w:rFonts w:ascii="Consolas" w:eastAsia="Consolas" w:hAnsi="Consolas" w:cs="Consolas"/>
          <w:color w:val="999988"/>
          <w:sz w:val="18"/>
          <w:szCs w:val="18"/>
          <w:highlight w:val="white"/>
          <w:lang w:val="en-US"/>
        </w:rPr>
        <w:br/>
        <w:t>setContentView(R.layout.activity_main);</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i/>
          <w:color w:val="999988"/>
          <w:sz w:val="18"/>
          <w:szCs w:val="18"/>
          <w:highlight w:val="white"/>
          <w:lang w:val="en-US"/>
        </w:rPr>
        <w:t>// Obtém o TextView com id "teste" atribuído</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999988"/>
          <w:sz w:val="18"/>
          <w:szCs w:val="18"/>
          <w:highlight w:val="white"/>
          <w:lang w:val="en-US"/>
        </w:rPr>
        <w:t>TextViewtextView = (TextView)findViewById(R.id.teste);</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i/>
          <w:color w:val="999988"/>
          <w:sz w:val="18"/>
          <w:szCs w:val="18"/>
          <w:highlight w:val="white"/>
          <w:lang w:val="en-US"/>
        </w:rPr>
        <w:t>// Mostra o estado anterior do texto do textView</w:t>
      </w:r>
      <w:r w:rsidRPr="00D83041">
        <w:rPr>
          <w:rFonts w:ascii="Consolas" w:eastAsia="Consolas" w:hAnsi="Consolas" w:cs="Consolas"/>
          <w:color w:val="333333"/>
          <w:sz w:val="18"/>
          <w:szCs w:val="18"/>
          <w:highlight w:val="white"/>
          <w:lang w:val="en-US"/>
        </w:rPr>
        <w:br/>
        <w:t>Log.</w:t>
      </w:r>
      <w:r w:rsidRPr="00D83041">
        <w:rPr>
          <w:rFonts w:ascii="Consolas" w:eastAsia="Consolas" w:hAnsi="Consolas" w:cs="Consolas"/>
          <w:color w:val="008080"/>
          <w:sz w:val="18"/>
          <w:szCs w:val="18"/>
          <w:highlight w:val="white"/>
          <w:lang w:val="en-US"/>
        </w:rPr>
        <w:t>e</w:t>
      </w:r>
      <w:r w:rsidRPr="00D83041">
        <w:rPr>
          <w:rFonts w:ascii="Consolas" w:eastAsia="Consolas" w:hAnsi="Consolas" w:cs="Consolas"/>
          <w:color w:val="333333"/>
          <w:sz w:val="18"/>
          <w:szCs w:val="18"/>
          <w:highlight w:val="white"/>
          <w:lang w:val="en-US"/>
        </w:rPr>
        <w:t>(</w:t>
      </w:r>
      <w:r w:rsidRPr="00D83041">
        <w:rPr>
          <w:rFonts w:ascii="Consolas" w:eastAsia="Consolas" w:hAnsi="Consolas" w:cs="Consolas"/>
          <w:color w:val="BB8844"/>
          <w:sz w:val="18"/>
          <w:szCs w:val="18"/>
          <w:highlight w:val="white"/>
          <w:lang w:val="en-US"/>
        </w:rPr>
        <w:t>"MainActivity"</w:t>
      </w:r>
      <w:r w:rsidRPr="00D83041">
        <w:rPr>
          <w:rFonts w:ascii="Consolas" w:eastAsia="Consolas" w:hAnsi="Consolas" w:cs="Consolas"/>
          <w:color w:val="333333"/>
          <w:sz w:val="18"/>
          <w:szCs w:val="18"/>
          <w:highlight w:val="white"/>
          <w:lang w:val="en-US"/>
        </w:rPr>
        <w:t>, (String) textView.</w:t>
      </w:r>
      <w:r w:rsidRPr="00D83041">
        <w:rPr>
          <w:rFonts w:ascii="Consolas" w:eastAsia="Consolas" w:hAnsi="Consolas" w:cs="Consolas"/>
          <w:color w:val="008080"/>
          <w:sz w:val="18"/>
          <w:szCs w:val="18"/>
          <w:highlight w:val="white"/>
          <w:lang w:val="en-US"/>
        </w:rPr>
        <w:t>getText</w:t>
      </w:r>
      <w:r w:rsidRPr="00D83041">
        <w:rPr>
          <w:rFonts w:ascii="Consolas" w:eastAsia="Consolas" w:hAnsi="Consolas" w:cs="Consolas"/>
          <w:color w:val="333333"/>
          <w:sz w:val="18"/>
          <w:szCs w:val="18"/>
          <w:highlight w:val="white"/>
          <w:lang w:val="en-US"/>
        </w:rPr>
        <w:t>().</w:t>
      </w:r>
      <w:r w:rsidRPr="00D83041">
        <w:rPr>
          <w:rFonts w:ascii="Consolas" w:eastAsia="Consolas" w:hAnsi="Consolas" w:cs="Consolas"/>
          <w:color w:val="008080"/>
          <w:sz w:val="18"/>
          <w:szCs w:val="18"/>
          <w:highlight w:val="white"/>
          <w:lang w:val="en-US"/>
        </w:rPr>
        <w:t>toString</w:t>
      </w:r>
      <w:r w:rsidRPr="00D83041">
        <w:rPr>
          <w:rFonts w:ascii="Consolas" w:eastAsia="Consolas" w:hAnsi="Consolas" w:cs="Consolas"/>
          <w:color w:val="333333"/>
          <w:sz w:val="18"/>
          <w:szCs w:val="18"/>
          <w:highlight w:val="white"/>
          <w:lang w:val="en-US"/>
        </w:rPr>
        <w:t>());</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i/>
          <w:color w:val="999988"/>
          <w:sz w:val="18"/>
          <w:szCs w:val="18"/>
          <w:highlight w:val="white"/>
          <w:lang w:val="en-US"/>
        </w:rPr>
        <w:t>// Altera o texto do TextViewobtido</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999988"/>
          <w:sz w:val="18"/>
          <w:szCs w:val="18"/>
          <w:highlight w:val="white"/>
          <w:lang w:val="en-US"/>
        </w:rPr>
        <w:t>textView.setText("Olámundo do código!");</w:t>
      </w:r>
      <w:r w:rsidRPr="00D83041">
        <w:rPr>
          <w:rFonts w:ascii="MingLiU" w:eastAsia="MingLiU" w:hAnsi="MingLiU" w:cs="MingLiU"/>
          <w:color w:val="999988"/>
          <w:sz w:val="18"/>
          <w:szCs w:val="18"/>
          <w:highlight w:val="white"/>
          <w:lang w:val="en-US"/>
        </w:rPr>
        <w:br/>
      </w:r>
      <w:r w:rsidRPr="00D83041">
        <w:rPr>
          <w:rFonts w:ascii="Consolas" w:eastAsia="Consolas" w:hAnsi="Consolas" w:cs="Consolas"/>
          <w:color w:val="999988"/>
          <w:sz w:val="18"/>
          <w:szCs w:val="18"/>
          <w:highlight w:val="white"/>
          <w:lang w:val="en-US"/>
        </w:rPr>
        <w:t xml:space="preserve">    }</w:t>
      </w:r>
      <w:r w:rsidRPr="00D83041">
        <w:rPr>
          <w:rFonts w:ascii="MingLiU" w:eastAsia="MingLiU" w:hAnsi="MingLiU" w:cs="MingLiU"/>
          <w:color w:val="999988"/>
          <w:sz w:val="18"/>
          <w:szCs w:val="18"/>
          <w:highlight w:val="white"/>
          <w:lang w:val="en-US"/>
        </w:rPr>
        <w:br/>
      </w:r>
      <w:r w:rsidRPr="00D83041">
        <w:rPr>
          <w:rFonts w:ascii="Consolas" w:eastAsia="Consolas" w:hAnsi="Consolas" w:cs="Consolas"/>
          <w:color w:val="999988"/>
          <w:sz w:val="18"/>
          <w:szCs w:val="18"/>
          <w:highlight w:val="white"/>
          <w:lang w:val="en-US"/>
        </w:rPr>
        <w:t>}</w:t>
      </w:r>
    </w:p>
    <w:p w14:paraId="2348E86E" w14:textId="77777777" w:rsidR="00626E67" w:rsidRPr="00D83041" w:rsidRDefault="00626E67" w:rsidP="00626E67">
      <w:pPr>
        <w:spacing w:after="180"/>
        <w:rPr>
          <w:lang w:val="en-US"/>
        </w:rPr>
      </w:pPr>
    </w:p>
    <w:p w14:paraId="3F099123" w14:textId="1F29D3BB" w:rsidR="00626E67" w:rsidRDefault="00626E67" w:rsidP="00626E67">
      <w:pPr>
        <w:numPr>
          <w:ilvl w:val="0"/>
          <w:numId w:val="21"/>
        </w:numPr>
        <w:spacing w:line="335" w:lineRule="auto"/>
        <w:ind w:hanging="360"/>
        <w:contextualSpacing/>
        <w:rPr>
          <w:rFonts w:ascii="Arial" w:eastAsia="Arial" w:hAnsi="Arial" w:cs="Arial"/>
          <w:sz w:val="21"/>
          <w:szCs w:val="21"/>
          <w:highlight w:val="white"/>
        </w:rPr>
      </w:pPr>
      <w:r>
        <w:t xml:space="preserve">Execute o </w:t>
      </w:r>
      <w:r w:rsidRPr="00727042">
        <w:rPr>
          <w:i/>
        </w:rPr>
        <w:t>app</w:t>
      </w:r>
      <w:r>
        <w:t xml:space="preserve"> e veja o resultado do Android Monitor. Lembre</w:t>
      </w:r>
      <w:r w:rsidR="00A16A77">
        <w:t>-se</w:t>
      </w:r>
      <w:r>
        <w:t xml:space="preserve"> </w:t>
      </w:r>
      <w:r w:rsidR="00A16A77">
        <w:t xml:space="preserve">de </w:t>
      </w:r>
      <w:r>
        <w:t xml:space="preserve">que este </w:t>
      </w:r>
      <w:r>
        <w:rPr>
          <w:rFonts w:ascii="Consolas" w:eastAsia="Consolas" w:hAnsi="Consolas" w:cs="Consolas"/>
          <w:color w:val="008080"/>
          <w:sz w:val="18"/>
          <w:szCs w:val="18"/>
          <w:highlight w:val="white"/>
        </w:rPr>
        <w:t>textView</w:t>
      </w:r>
      <w:r>
        <w:t xml:space="preserve"> está definido no arquivo de </w:t>
      </w:r>
      <w:r w:rsidRPr="009107EE">
        <w:rPr>
          <w:i/>
        </w:rPr>
        <w:t>layout</w:t>
      </w:r>
      <w:r>
        <w:rPr>
          <w:i/>
        </w:rPr>
        <w:t xml:space="preserve"> </w:t>
      </w:r>
      <w:r>
        <w:rPr>
          <w:b/>
        </w:rPr>
        <w:t>activity_main.xml</w:t>
      </w:r>
      <w:r>
        <w:t xml:space="preserve"> com o texto </w:t>
      </w:r>
      <w:r>
        <w:rPr>
          <w:rFonts w:ascii="Consolas" w:eastAsia="Consolas" w:hAnsi="Consolas" w:cs="Consolas"/>
          <w:color w:val="BB8844"/>
          <w:sz w:val="18"/>
          <w:szCs w:val="18"/>
          <w:highlight w:val="white"/>
        </w:rPr>
        <w:t>"New Text"</w:t>
      </w:r>
      <w:r>
        <w:t>.</w:t>
      </w:r>
    </w:p>
    <w:p w14:paraId="15D9F47D" w14:textId="77777777" w:rsidR="00750452" w:rsidRDefault="00626E67" w:rsidP="008F4B5B">
      <w:pPr>
        <w:keepNext/>
        <w:spacing w:line="335" w:lineRule="auto"/>
        <w:jc w:val="center"/>
      </w:pPr>
      <w:r>
        <w:rPr>
          <w:noProof/>
        </w:rPr>
        <w:drawing>
          <wp:inline distT="114300" distB="114300" distL="114300" distR="114300" wp14:anchorId="234A0BE4" wp14:editId="6AB6DECD">
            <wp:extent cx="5566100" cy="1155700"/>
            <wp:effectExtent l="0" t="0" r="0" b="0"/>
            <wp:docPr id="6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92" cstate="print"/>
                    <a:srcRect/>
                    <a:stretch>
                      <a:fillRect/>
                    </a:stretch>
                  </pic:blipFill>
                  <pic:spPr>
                    <a:xfrm>
                      <a:off x="0" y="0"/>
                      <a:ext cx="5566100" cy="1155700"/>
                    </a:xfrm>
                    <a:prstGeom prst="rect">
                      <a:avLst/>
                    </a:prstGeom>
                    <a:ln/>
                  </pic:spPr>
                </pic:pic>
              </a:graphicData>
            </a:graphic>
          </wp:inline>
        </w:drawing>
      </w:r>
    </w:p>
    <w:p w14:paraId="6D11C900" w14:textId="5D3507C0" w:rsidR="00626E67" w:rsidRDefault="00750452" w:rsidP="008F4B5B">
      <w:pPr>
        <w:pStyle w:val="Legenda"/>
        <w:jc w:val="center"/>
      </w:pPr>
      <w:r>
        <w:t xml:space="preserve">Figura </w:t>
      </w:r>
      <w:fldSimple w:instr=" SEQ Figura \* ARABIC ">
        <w:r w:rsidR="00957E37">
          <w:rPr>
            <w:noProof/>
          </w:rPr>
          <w:t>55</w:t>
        </w:r>
      </w:fldSimple>
      <w:r>
        <w:t>: Log inserido no código sendo mostrado pelo Android Monitor</w:t>
      </w:r>
    </w:p>
    <w:p w14:paraId="5E58E44F" w14:textId="1B4B6640" w:rsidR="00626E67" w:rsidRDefault="00626E67" w:rsidP="00626E67">
      <w:pPr>
        <w:numPr>
          <w:ilvl w:val="0"/>
          <w:numId w:val="21"/>
        </w:numPr>
        <w:ind w:hanging="360"/>
        <w:contextualSpacing/>
      </w:pPr>
      <w:r>
        <w:t xml:space="preserve">Agora </w:t>
      </w:r>
      <w:r w:rsidR="00BD2BB2">
        <w:t xml:space="preserve">você vai </w:t>
      </w:r>
      <w:r>
        <w:t xml:space="preserve">inserir um segundo </w:t>
      </w:r>
      <w:r w:rsidRPr="009107EE">
        <w:rPr>
          <w:i/>
        </w:rPr>
        <w:t>log</w:t>
      </w:r>
      <w:r>
        <w:t xml:space="preserve"> para verificar o valor do </w:t>
      </w:r>
      <w:r>
        <w:rPr>
          <w:rFonts w:ascii="Consolas" w:eastAsia="Consolas" w:hAnsi="Consolas" w:cs="Consolas"/>
          <w:color w:val="008080"/>
          <w:sz w:val="18"/>
          <w:szCs w:val="18"/>
          <w:highlight w:val="white"/>
        </w:rPr>
        <w:t>textView</w:t>
      </w:r>
      <w:r>
        <w:t xml:space="preserve"> após alterar seu valor.</w:t>
      </w:r>
    </w:p>
    <w:p w14:paraId="133B8657" w14:textId="77777777" w:rsidR="00626E67" w:rsidRPr="00D83041" w:rsidRDefault="00626E67" w:rsidP="00626E67">
      <w:pPr>
        <w:spacing w:after="0" w:line="335" w:lineRule="auto"/>
        <w:ind w:left="1135"/>
        <w:jc w:val="left"/>
        <w:rPr>
          <w:lang w:val="en-US"/>
        </w:rPr>
      </w:pPr>
      <w:r w:rsidRPr="00D83041">
        <w:rPr>
          <w:rFonts w:ascii="Consolas" w:eastAsia="Consolas" w:hAnsi="Consolas" w:cs="Consolas"/>
          <w:color w:val="999988"/>
          <w:sz w:val="18"/>
          <w:szCs w:val="18"/>
          <w:highlight w:val="white"/>
          <w:lang w:val="en-US"/>
        </w:rPr>
        <w:t>package br.com.pearson.helloworld_r;</w:t>
      </w:r>
      <w:r w:rsidRPr="00D83041">
        <w:rPr>
          <w:rFonts w:ascii="Consolas" w:eastAsia="Consolas" w:hAnsi="Consolas" w:cs="Consolas"/>
          <w:color w:val="999988"/>
          <w:sz w:val="18"/>
          <w:szCs w:val="18"/>
          <w:highlight w:val="white"/>
          <w:lang w:val="en-US"/>
        </w:rPr>
        <w:br/>
        <w:t>import ...</w:t>
      </w:r>
      <w:r w:rsidRPr="00D83041">
        <w:rPr>
          <w:rFonts w:ascii="Consolas" w:eastAsia="Consolas" w:hAnsi="Consolas" w:cs="Consolas"/>
          <w:color w:val="999988"/>
          <w:sz w:val="18"/>
          <w:szCs w:val="18"/>
          <w:highlight w:val="white"/>
          <w:lang w:val="en-US"/>
        </w:rPr>
        <w:br/>
      </w:r>
      <w:r w:rsidRPr="00D83041">
        <w:rPr>
          <w:rFonts w:ascii="Consolas" w:eastAsia="Consolas" w:hAnsi="Consolas" w:cs="Consolas"/>
          <w:color w:val="999988"/>
          <w:sz w:val="18"/>
          <w:szCs w:val="18"/>
          <w:highlight w:val="white"/>
          <w:lang w:val="en-US"/>
        </w:rPr>
        <w:br/>
        <w:t>public class MainActivity extends AppCompatActivity {</w:t>
      </w:r>
      <w:r w:rsidRPr="00D83041">
        <w:rPr>
          <w:rFonts w:ascii="Consolas" w:eastAsia="Consolas" w:hAnsi="Consolas" w:cs="Consolas"/>
          <w:color w:val="999988"/>
          <w:sz w:val="18"/>
          <w:szCs w:val="18"/>
          <w:highlight w:val="white"/>
          <w:lang w:val="en-US"/>
        </w:rPr>
        <w:br/>
      </w:r>
      <w:r w:rsidRPr="00D83041">
        <w:rPr>
          <w:rFonts w:ascii="Consolas" w:eastAsia="Consolas" w:hAnsi="Consolas" w:cs="Consolas"/>
          <w:color w:val="999988"/>
          <w:sz w:val="18"/>
          <w:szCs w:val="18"/>
          <w:highlight w:val="white"/>
          <w:lang w:val="en-US"/>
        </w:rPr>
        <w:br/>
        <w:t xml:space="preserve">    @Override</w:t>
      </w:r>
      <w:r w:rsidRPr="00D83041">
        <w:rPr>
          <w:rFonts w:ascii="Consolas" w:eastAsia="Consolas" w:hAnsi="Consolas" w:cs="Consolas"/>
          <w:color w:val="999988"/>
          <w:sz w:val="18"/>
          <w:szCs w:val="18"/>
          <w:highlight w:val="white"/>
          <w:lang w:val="en-US"/>
        </w:rPr>
        <w:br/>
        <w:t xml:space="preserve">    protected void onCreate(Bundle savedInstanceState) {</w:t>
      </w:r>
      <w:r w:rsidRPr="00D83041">
        <w:rPr>
          <w:rFonts w:ascii="Consolas" w:eastAsia="Consolas" w:hAnsi="Consolas" w:cs="Consolas"/>
          <w:color w:val="999988"/>
          <w:sz w:val="18"/>
          <w:szCs w:val="18"/>
          <w:highlight w:val="white"/>
          <w:lang w:val="en-US"/>
        </w:rPr>
        <w:br/>
        <w:t>super.onCreate(savedInstanceState);</w:t>
      </w:r>
      <w:r w:rsidRPr="00D83041">
        <w:rPr>
          <w:rFonts w:ascii="Consolas" w:eastAsia="Consolas" w:hAnsi="Consolas" w:cs="Consolas"/>
          <w:color w:val="999988"/>
          <w:sz w:val="18"/>
          <w:szCs w:val="18"/>
          <w:highlight w:val="white"/>
          <w:lang w:val="en-US"/>
        </w:rPr>
        <w:br/>
        <w:t>setContentView(R.layout.activity_main);</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i/>
          <w:color w:val="999988"/>
          <w:sz w:val="18"/>
          <w:szCs w:val="18"/>
          <w:highlight w:val="white"/>
          <w:lang w:val="en-US"/>
        </w:rPr>
        <w:t>// Obtém o TextView com id "teste" atribuído</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999988"/>
          <w:sz w:val="18"/>
          <w:szCs w:val="18"/>
          <w:highlight w:val="white"/>
          <w:lang w:val="en-US"/>
        </w:rPr>
        <w:t>TextViewtextView = (TextView)findViewById(R.id.teste);</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i/>
          <w:color w:val="999988"/>
          <w:sz w:val="18"/>
          <w:szCs w:val="18"/>
          <w:highlight w:val="white"/>
          <w:lang w:val="en-US"/>
        </w:rPr>
        <w:t>// Mostra o estado anterior do texto do textView</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999988"/>
          <w:sz w:val="18"/>
          <w:szCs w:val="18"/>
          <w:highlight w:val="white"/>
          <w:lang w:val="en-US"/>
        </w:rPr>
        <w:t>Log.e("MainActivity", (String) textView.getText().toString());</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333333"/>
          <w:sz w:val="18"/>
          <w:szCs w:val="18"/>
          <w:highlight w:val="white"/>
          <w:lang w:val="en-US"/>
        </w:rPr>
        <w:lastRenderedPageBreak/>
        <w:br/>
      </w:r>
      <w:r w:rsidRPr="00D83041">
        <w:rPr>
          <w:rFonts w:ascii="Consolas" w:eastAsia="Consolas" w:hAnsi="Consolas" w:cs="Consolas"/>
          <w:i/>
          <w:color w:val="999988"/>
          <w:sz w:val="18"/>
          <w:szCs w:val="18"/>
          <w:highlight w:val="white"/>
          <w:lang w:val="en-US"/>
        </w:rPr>
        <w:t>// Altera o texto do TextViewobtido</w:t>
      </w:r>
      <w:r w:rsidRPr="00D83041">
        <w:rPr>
          <w:rFonts w:ascii="Consolas" w:eastAsia="Consolas" w:hAnsi="Consolas" w:cs="Consolas"/>
          <w:color w:val="333333"/>
          <w:sz w:val="18"/>
          <w:szCs w:val="18"/>
          <w:highlight w:val="white"/>
          <w:lang w:val="en-US"/>
        </w:rPr>
        <w:br/>
      </w:r>
      <w:r w:rsidRPr="00D83041">
        <w:rPr>
          <w:rFonts w:ascii="Consolas" w:eastAsia="Consolas" w:hAnsi="Consolas" w:cs="Consolas"/>
          <w:color w:val="999988"/>
          <w:sz w:val="18"/>
          <w:szCs w:val="18"/>
          <w:highlight w:val="white"/>
          <w:lang w:val="en-US"/>
        </w:rPr>
        <w:t>textView.setText("Olámundo do código!");</w:t>
      </w:r>
    </w:p>
    <w:p w14:paraId="6D9D70B3" w14:textId="77777777" w:rsidR="00626E67" w:rsidRPr="00D83041" w:rsidRDefault="00626E67" w:rsidP="00626E67">
      <w:pPr>
        <w:spacing w:after="0" w:line="335" w:lineRule="auto"/>
        <w:ind w:left="1135" w:firstLine="304"/>
        <w:jc w:val="left"/>
        <w:rPr>
          <w:lang w:val="en-US"/>
        </w:rPr>
      </w:pPr>
    </w:p>
    <w:p w14:paraId="4BF96C9A" w14:textId="77777777" w:rsidR="00626E67" w:rsidRDefault="00626E67" w:rsidP="00626E67">
      <w:pPr>
        <w:spacing w:after="0" w:line="335" w:lineRule="auto"/>
        <w:ind w:left="1135"/>
        <w:jc w:val="left"/>
      </w:pPr>
      <w:r w:rsidRPr="00D83041">
        <w:rPr>
          <w:rFonts w:ascii="Consolas" w:eastAsia="Consolas" w:hAnsi="Consolas" w:cs="Consolas"/>
          <w:color w:val="333333"/>
          <w:sz w:val="18"/>
          <w:szCs w:val="18"/>
          <w:highlight w:val="white"/>
          <w:lang w:val="en-US"/>
        </w:rPr>
        <w:tab/>
      </w:r>
      <w:r w:rsidRPr="00D83041">
        <w:rPr>
          <w:rFonts w:ascii="Consolas" w:eastAsia="Consolas" w:hAnsi="Consolas" w:cs="Consolas"/>
          <w:color w:val="333333"/>
          <w:sz w:val="18"/>
          <w:szCs w:val="18"/>
          <w:highlight w:val="white"/>
          <w:lang w:val="en-US"/>
        </w:rPr>
        <w:tab/>
      </w:r>
      <w:r>
        <w:rPr>
          <w:rFonts w:ascii="Consolas" w:eastAsia="Consolas" w:hAnsi="Consolas" w:cs="Consolas"/>
          <w:i/>
          <w:color w:val="999988"/>
          <w:sz w:val="18"/>
          <w:szCs w:val="18"/>
          <w:highlight w:val="white"/>
        </w:rPr>
        <w:t>// Mostra o novo estado do texto do textView</w:t>
      </w:r>
      <w:r>
        <w:rPr>
          <w:rFonts w:ascii="Consolas" w:eastAsia="Consolas" w:hAnsi="Consolas" w:cs="Consolas"/>
          <w:color w:val="333333"/>
          <w:sz w:val="18"/>
          <w:szCs w:val="18"/>
          <w:highlight w:val="white"/>
        </w:rPr>
        <w:br/>
        <w:t>Log.</w:t>
      </w:r>
      <w:r>
        <w:rPr>
          <w:rFonts w:ascii="Consolas" w:eastAsia="Consolas" w:hAnsi="Consolas" w:cs="Consolas"/>
          <w:color w:val="008080"/>
          <w:sz w:val="18"/>
          <w:szCs w:val="18"/>
          <w:highlight w:val="white"/>
        </w:rPr>
        <w:t>e</w:t>
      </w:r>
      <w:r>
        <w:rPr>
          <w:rFonts w:ascii="Consolas" w:eastAsia="Consolas" w:hAnsi="Consolas" w:cs="Consolas"/>
          <w:color w:val="333333"/>
          <w:sz w:val="18"/>
          <w:szCs w:val="18"/>
          <w:highlight w:val="white"/>
        </w:rPr>
        <w:t>(</w:t>
      </w:r>
      <w:r>
        <w:rPr>
          <w:rFonts w:ascii="Consolas" w:eastAsia="Consolas" w:hAnsi="Consolas" w:cs="Consolas"/>
          <w:color w:val="BB8844"/>
          <w:sz w:val="18"/>
          <w:szCs w:val="18"/>
          <w:highlight w:val="white"/>
        </w:rPr>
        <w:t>"MainActivity"</w:t>
      </w:r>
      <w:r>
        <w:rPr>
          <w:rFonts w:ascii="Consolas" w:eastAsia="Consolas" w:hAnsi="Consolas" w:cs="Consolas"/>
          <w:color w:val="333333"/>
          <w:sz w:val="18"/>
          <w:szCs w:val="18"/>
          <w:highlight w:val="white"/>
        </w:rPr>
        <w:t>, (String) textView.</w:t>
      </w:r>
      <w:r>
        <w:rPr>
          <w:rFonts w:ascii="Consolas" w:eastAsia="Consolas" w:hAnsi="Consolas" w:cs="Consolas"/>
          <w:color w:val="008080"/>
          <w:sz w:val="18"/>
          <w:szCs w:val="18"/>
          <w:highlight w:val="white"/>
        </w:rPr>
        <w:t>getText</w:t>
      </w:r>
      <w:r>
        <w:rPr>
          <w:rFonts w:ascii="Consolas" w:eastAsia="Consolas" w:hAnsi="Consolas" w:cs="Consolas"/>
          <w:color w:val="333333"/>
          <w:sz w:val="18"/>
          <w:szCs w:val="18"/>
          <w:highlight w:val="white"/>
        </w:rPr>
        <w:t>().</w:t>
      </w:r>
      <w:r>
        <w:rPr>
          <w:rFonts w:ascii="Consolas" w:eastAsia="Consolas" w:hAnsi="Consolas" w:cs="Consolas"/>
          <w:color w:val="008080"/>
          <w:sz w:val="18"/>
          <w:szCs w:val="18"/>
          <w:highlight w:val="white"/>
        </w:rPr>
        <w:t>toString</w:t>
      </w:r>
      <w:r>
        <w:rPr>
          <w:rFonts w:ascii="Consolas" w:eastAsia="Consolas" w:hAnsi="Consolas" w:cs="Consolas"/>
          <w:color w:val="333333"/>
          <w:sz w:val="18"/>
          <w:szCs w:val="18"/>
          <w:highlight w:val="white"/>
        </w:rPr>
        <w:t>());</w:t>
      </w:r>
    </w:p>
    <w:p w14:paraId="3AC8273D" w14:textId="77777777" w:rsidR="00626E67" w:rsidRDefault="00626E67" w:rsidP="00626E67">
      <w:pPr>
        <w:spacing w:after="0" w:line="335" w:lineRule="auto"/>
        <w:ind w:left="1135" w:firstLine="304"/>
        <w:jc w:val="left"/>
      </w:pPr>
      <w:r>
        <w:rPr>
          <w:rFonts w:ascii="Consolas" w:eastAsia="Consolas" w:hAnsi="Consolas" w:cs="Consolas"/>
          <w:color w:val="999988"/>
          <w:sz w:val="18"/>
          <w:szCs w:val="18"/>
          <w:highlight w:val="white"/>
        </w:rPr>
        <w:br/>
        <w:t xml:space="preserve">   }</w:t>
      </w:r>
      <w:r>
        <w:rPr>
          <w:rFonts w:ascii="Consolas" w:eastAsia="Consolas" w:hAnsi="Consolas" w:cs="Consolas"/>
          <w:color w:val="999988"/>
          <w:sz w:val="18"/>
          <w:szCs w:val="18"/>
          <w:highlight w:val="white"/>
        </w:rPr>
        <w:br/>
        <w:t>}</w:t>
      </w:r>
    </w:p>
    <w:p w14:paraId="2B961A17" w14:textId="685C952B" w:rsidR="00626E67" w:rsidRDefault="00626E67" w:rsidP="00626E67">
      <w:pPr>
        <w:numPr>
          <w:ilvl w:val="0"/>
          <w:numId w:val="21"/>
        </w:numPr>
        <w:ind w:hanging="360"/>
        <w:contextualSpacing/>
      </w:pPr>
      <w:r>
        <w:t xml:space="preserve">Execute o código e veja o resultado. </w:t>
      </w:r>
      <w:r w:rsidR="00A16A77">
        <w:t xml:space="preserve">Observe </w:t>
      </w:r>
      <w:r>
        <w:t xml:space="preserve">que, segundo o </w:t>
      </w:r>
      <w:r w:rsidRPr="009107EE">
        <w:rPr>
          <w:i/>
        </w:rPr>
        <w:t>log</w:t>
      </w:r>
      <w:r>
        <w:t xml:space="preserve">, o texto que era </w:t>
      </w:r>
      <w:r>
        <w:rPr>
          <w:rFonts w:ascii="Consolas" w:eastAsia="Consolas" w:hAnsi="Consolas" w:cs="Consolas"/>
          <w:color w:val="BB8844"/>
          <w:sz w:val="18"/>
          <w:szCs w:val="18"/>
          <w:highlight w:val="white"/>
        </w:rPr>
        <w:t xml:space="preserve">"New Text" </w:t>
      </w:r>
      <w:r>
        <w:t xml:space="preserve">passou a ser </w:t>
      </w:r>
      <w:r>
        <w:rPr>
          <w:rFonts w:ascii="Consolas" w:eastAsia="Consolas" w:hAnsi="Consolas" w:cs="Consolas"/>
          <w:color w:val="BB8844"/>
          <w:sz w:val="18"/>
          <w:szCs w:val="18"/>
          <w:highlight w:val="white"/>
        </w:rPr>
        <w:t>"Olá Mundo do código!"</w:t>
      </w:r>
      <w:r>
        <w:t>.</w:t>
      </w:r>
    </w:p>
    <w:p w14:paraId="60826E16" w14:textId="77777777" w:rsidR="00750452" w:rsidRDefault="00626E67" w:rsidP="008F4B5B">
      <w:pPr>
        <w:keepNext/>
        <w:jc w:val="center"/>
      </w:pPr>
      <w:r>
        <w:rPr>
          <w:noProof/>
        </w:rPr>
        <w:drawing>
          <wp:inline distT="114300" distB="114300" distL="114300" distR="114300" wp14:anchorId="048E486D" wp14:editId="617D2AED">
            <wp:extent cx="5566100" cy="1168400"/>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3" cstate="print"/>
                    <a:srcRect/>
                    <a:stretch>
                      <a:fillRect/>
                    </a:stretch>
                  </pic:blipFill>
                  <pic:spPr>
                    <a:xfrm>
                      <a:off x="0" y="0"/>
                      <a:ext cx="5566100" cy="1168400"/>
                    </a:xfrm>
                    <a:prstGeom prst="rect">
                      <a:avLst/>
                    </a:prstGeom>
                    <a:ln/>
                  </pic:spPr>
                </pic:pic>
              </a:graphicData>
            </a:graphic>
          </wp:inline>
        </w:drawing>
      </w:r>
    </w:p>
    <w:p w14:paraId="3873B069" w14:textId="56774111" w:rsidR="00626E67" w:rsidRDefault="00750452" w:rsidP="008F4B5B">
      <w:pPr>
        <w:pStyle w:val="Legenda"/>
        <w:jc w:val="center"/>
      </w:pPr>
      <w:r>
        <w:t xml:space="preserve">Figura </w:t>
      </w:r>
      <w:fldSimple w:instr=" SEQ Figura \* ARABIC ">
        <w:r w:rsidR="00957E37">
          <w:rPr>
            <w:noProof/>
          </w:rPr>
          <w:t>56</w:t>
        </w:r>
      </w:fldSimple>
      <w:r>
        <w:t>: Outros logs inseridos no código sendo mostrados pelo Android Monitor</w:t>
      </w:r>
    </w:p>
    <w:p w14:paraId="49436DA2" w14:textId="77777777" w:rsidR="00626E67" w:rsidRDefault="00626E67" w:rsidP="00626E67"/>
    <w:p w14:paraId="3AD1B040" w14:textId="77731480" w:rsidR="00626E67" w:rsidRDefault="00626E67" w:rsidP="00626E67">
      <w:r>
        <w:t xml:space="preserve">Há muito mais coisas que podem </w:t>
      </w:r>
      <w:r w:rsidR="00010DB4">
        <w:t xml:space="preserve">ser feitas </w:t>
      </w:r>
      <w:r>
        <w:t xml:space="preserve">com a classe </w:t>
      </w:r>
      <w:r>
        <w:rPr>
          <w:rFonts w:ascii="Consolas" w:eastAsia="Consolas" w:hAnsi="Consolas" w:cs="Consolas"/>
          <w:color w:val="445588"/>
          <w:sz w:val="18"/>
          <w:szCs w:val="18"/>
          <w:highlight w:val="white"/>
        </w:rPr>
        <w:t>Log</w:t>
      </w:r>
      <w:r>
        <w:t>, então</w:t>
      </w:r>
      <w:r w:rsidR="00010DB4">
        <w:t>,</w:t>
      </w:r>
      <w:r>
        <w:t xml:space="preserve"> para saber mais, sempre consulte a documentação oficial do Android - </w:t>
      </w:r>
      <w:hyperlink r:id="rId94">
        <w:r>
          <w:rPr>
            <w:color w:val="1155CC"/>
            <w:u w:val="single"/>
          </w:rPr>
          <w:t>https://developer.android.com/reference/android/util/Log.html</w:t>
        </w:r>
      </w:hyperlink>
      <w:bookmarkStart w:id="165" w:name="_i8ly5juyfaa9" w:colFirst="0" w:colLast="0"/>
      <w:bookmarkEnd w:id="165"/>
      <w:r w:rsidR="00A16A77">
        <w:rPr>
          <w:color w:val="1155CC"/>
          <w:u w:val="single"/>
        </w:rPr>
        <w:t>.</w:t>
      </w:r>
    </w:p>
    <w:p w14:paraId="19635D45" w14:textId="77777777" w:rsidR="00626E67" w:rsidRDefault="00626E67" w:rsidP="00626E67">
      <w:pPr>
        <w:pStyle w:val="Ttulo3"/>
      </w:pPr>
      <w:r>
        <w:t xml:space="preserve">Trabalhando com </w:t>
      </w:r>
      <w:r w:rsidRPr="00D24732">
        <w:rPr>
          <w:i/>
        </w:rPr>
        <w:t>breakpoints</w:t>
      </w:r>
    </w:p>
    <w:p w14:paraId="13FDE7A0" w14:textId="2BFF6BA3" w:rsidR="00626E67" w:rsidRDefault="00626E67" w:rsidP="00626E67">
      <w:r>
        <w:t xml:space="preserve">Talvez seja um pouco complicado trabalhar com os </w:t>
      </w:r>
      <w:r w:rsidRPr="009107EE">
        <w:rPr>
          <w:i/>
        </w:rPr>
        <w:t>logs</w:t>
      </w:r>
      <w:r w:rsidR="00A16A77">
        <w:t xml:space="preserve">. Em </w:t>
      </w:r>
      <w:r>
        <w:t>período de execução</w:t>
      </w:r>
      <w:r w:rsidRPr="001C459C">
        <w:rPr>
          <w:color w:val="FF0000"/>
        </w:rPr>
        <w:t>,</w:t>
      </w:r>
      <w:r>
        <w:t xml:space="preserve"> geralmente não se usa </w:t>
      </w:r>
      <w:r w:rsidR="00010DB4">
        <w:t xml:space="preserve">essa </w:t>
      </w:r>
      <w:r>
        <w:t xml:space="preserve">classe. Os </w:t>
      </w:r>
      <w:r w:rsidRPr="00270D79">
        <w:rPr>
          <w:i/>
        </w:rPr>
        <w:t>logs</w:t>
      </w:r>
      <w:r>
        <w:t xml:space="preserve"> são realmente úteis após o lançamento do </w:t>
      </w:r>
      <w:r w:rsidRPr="0071586A">
        <w:rPr>
          <w:i/>
        </w:rPr>
        <w:t>app</w:t>
      </w:r>
      <w:r>
        <w:t xml:space="preserve"> (</w:t>
      </w:r>
      <w:r w:rsidR="00010DB4">
        <w:t>é chamado</w:t>
      </w:r>
      <w:r>
        <w:t xml:space="preserve"> de </w:t>
      </w:r>
      <w:r>
        <w:rPr>
          <w:b/>
        </w:rPr>
        <w:t>app em ambiente de produção</w:t>
      </w:r>
      <w:r>
        <w:t>)</w:t>
      </w:r>
      <w:r w:rsidRPr="001C459C">
        <w:rPr>
          <w:color w:val="FF0000"/>
        </w:rPr>
        <w:t>,</w:t>
      </w:r>
      <w:r>
        <w:t xml:space="preserve"> pois pode coletar informações de uso, de erros e </w:t>
      </w:r>
      <w:r w:rsidRPr="001C459C">
        <w:rPr>
          <w:color w:val="FF0000"/>
        </w:rPr>
        <w:t>estatísticas</w:t>
      </w:r>
      <w:r>
        <w:t xml:space="preserve"> de usuários reais do </w:t>
      </w:r>
      <w:r w:rsidRPr="0071586A">
        <w:rPr>
          <w:i/>
        </w:rPr>
        <w:t>app</w:t>
      </w:r>
      <w:r>
        <w:t xml:space="preserve">. Enquanto o </w:t>
      </w:r>
      <w:r w:rsidRPr="0071586A">
        <w:rPr>
          <w:i/>
        </w:rPr>
        <w:t>app</w:t>
      </w:r>
      <w:r>
        <w:t xml:space="preserve"> está em </w:t>
      </w:r>
      <w:r>
        <w:rPr>
          <w:b/>
        </w:rPr>
        <w:t>ambiente de produção</w:t>
      </w:r>
      <w:r w:rsidR="00010DB4">
        <w:rPr>
          <w:b/>
        </w:rPr>
        <w:t>,</w:t>
      </w:r>
      <w:r>
        <w:t xml:space="preserve"> </w:t>
      </w:r>
      <w:r w:rsidR="00010DB4">
        <w:t xml:space="preserve">são utilizados </w:t>
      </w:r>
      <w:r>
        <w:t xml:space="preserve">os chamados </w:t>
      </w:r>
      <w:r w:rsidRPr="0071586A">
        <w:rPr>
          <w:b/>
          <w:i/>
        </w:rPr>
        <w:t>breakpoints</w:t>
      </w:r>
      <w:r>
        <w:rPr>
          <w:b/>
        </w:rPr>
        <w:t xml:space="preserve"> </w:t>
      </w:r>
      <w:r>
        <w:t>(pontos de interrupção no código).</w:t>
      </w:r>
    </w:p>
    <w:p w14:paraId="0EABAA83" w14:textId="00D109E3" w:rsidR="00626E67" w:rsidRDefault="00626E67" w:rsidP="00626E67">
      <w:r>
        <w:t xml:space="preserve">O Android Studio suporta muitos tipos de </w:t>
      </w:r>
      <w:r w:rsidRPr="0071586A">
        <w:rPr>
          <w:i/>
        </w:rPr>
        <w:t>breakpoints</w:t>
      </w:r>
      <w:r>
        <w:t xml:space="preserve"> que disparam diferentes ações de depuração. O tipo mais comum é o </w:t>
      </w:r>
      <w:r w:rsidRPr="0071586A">
        <w:rPr>
          <w:i/>
        </w:rPr>
        <w:t>breakpoint</w:t>
      </w:r>
      <w:r>
        <w:t xml:space="preserve"> em linha de código, que pausa a execução do seu </w:t>
      </w:r>
      <w:r w:rsidRPr="0071586A">
        <w:rPr>
          <w:i/>
        </w:rPr>
        <w:t>app</w:t>
      </w:r>
      <w:r>
        <w:t xml:space="preserve"> quando aquela linha em específico será executada. Enquanto pausado, você pode examinar os valores das variáveis, avaliar expressões ou então continuar a execução linha por linha para descobrir o que está causando erros em tempo de execução.</w:t>
      </w:r>
    </w:p>
    <w:p w14:paraId="6AB91EB5" w14:textId="6E74E962" w:rsidR="00626E67" w:rsidRDefault="00626E67" w:rsidP="00626E67">
      <w:r>
        <w:t xml:space="preserve">Quando o código em execução passa pelo </w:t>
      </w:r>
      <w:r w:rsidRPr="0071586A">
        <w:rPr>
          <w:i/>
        </w:rPr>
        <w:t>breakpoint</w:t>
      </w:r>
      <w:r>
        <w:t xml:space="preserve">, o Android Studio pausa a execução do </w:t>
      </w:r>
      <w:r w:rsidR="00010DB4">
        <w:t xml:space="preserve">seu </w:t>
      </w:r>
      <w:r w:rsidRPr="0071586A">
        <w:rPr>
          <w:i/>
        </w:rPr>
        <w:t>app</w:t>
      </w:r>
      <w:r>
        <w:t xml:space="preserve">. Com o </w:t>
      </w:r>
      <w:r w:rsidRPr="0071586A">
        <w:rPr>
          <w:i/>
        </w:rPr>
        <w:t>app</w:t>
      </w:r>
      <w:r>
        <w:t xml:space="preserve"> pausado, você pode usar as ferr</w:t>
      </w:r>
      <w:r w:rsidRPr="001C459C">
        <w:rPr>
          <w:color w:val="FF0000"/>
        </w:rPr>
        <w:t>a</w:t>
      </w:r>
      <w:r>
        <w:t xml:space="preserve">mentas na seção </w:t>
      </w:r>
      <w:r>
        <w:rPr>
          <w:b/>
        </w:rPr>
        <w:t>Debugger</w:t>
      </w:r>
      <w:r>
        <w:t xml:space="preserve"> para definitivamente realizar algumas ações:</w:t>
      </w:r>
    </w:p>
    <w:p w14:paraId="5ADBEBA8" w14:textId="77777777" w:rsidR="00626E67" w:rsidRPr="00270D79" w:rsidRDefault="00626E67" w:rsidP="00626E67">
      <w:pPr>
        <w:numPr>
          <w:ilvl w:val="0"/>
          <w:numId w:val="27"/>
        </w:numPr>
        <w:spacing w:after="180" w:line="411" w:lineRule="auto"/>
        <w:ind w:hanging="360"/>
        <w:contextualSpacing/>
        <w:rPr>
          <w:rFonts w:asciiTheme="minorHAnsi" w:eastAsia="Arial" w:hAnsiTheme="minorHAnsi" w:cs="Arial"/>
          <w:sz w:val="21"/>
          <w:szCs w:val="21"/>
          <w:highlight w:val="white"/>
        </w:rPr>
      </w:pPr>
      <w:r w:rsidRPr="00270D79">
        <w:rPr>
          <w:rFonts w:asciiTheme="minorHAnsi" w:eastAsia="Arial" w:hAnsiTheme="minorHAnsi" w:cs="Arial"/>
          <w:sz w:val="21"/>
          <w:szCs w:val="21"/>
          <w:highlight w:val="white"/>
        </w:rPr>
        <w:t xml:space="preserve">Para examinar a árvore de objetos a fim de encontrar uma variável, expanda o item </w:t>
      </w:r>
      <w:r>
        <w:rPr>
          <w:rFonts w:asciiTheme="minorHAnsi" w:eastAsia="Arial" w:hAnsiTheme="minorHAnsi" w:cs="Arial"/>
          <w:b/>
          <w:sz w:val="21"/>
          <w:szCs w:val="21"/>
          <w:highlight w:val="white"/>
        </w:rPr>
        <w:t>Variables;</w:t>
      </w:r>
    </w:p>
    <w:p w14:paraId="41EC6712" w14:textId="77777777" w:rsidR="00626E67" w:rsidRPr="00270D79" w:rsidRDefault="00626E67" w:rsidP="00626E67">
      <w:pPr>
        <w:numPr>
          <w:ilvl w:val="0"/>
          <w:numId w:val="27"/>
        </w:numPr>
        <w:spacing w:after="180" w:line="411" w:lineRule="auto"/>
        <w:ind w:hanging="360"/>
        <w:contextualSpacing/>
        <w:rPr>
          <w:rFonts w:asciiTheme="minorHAnsi" w:eastAsia="Arial" w:hAnsiTheme="minorHAnsi" w:cs="Arial"/>
          <w:sz w:val="21"/>
          <w:szCs w:val="21"/>
          <w:highlight w:val="white"/>
        </w:rPr>
      </w:pPr>
      <w:r w:rsidRPr="00270D79">
        <w:rPr>
          <w:rFonts w:asciiTheme="minorHAnsi" w:eastAsia="Arial" w:hAnsiTheme="minorHAnsi" w:cs="Arial"/>
          <w:sz w:val="21"/>
          <w:szCs w:val="21"/>
          <w:highlight w:val="white"/>
        </w:rPr>
        <w:t xml:space="preserve">Se a seção </w:t>
      </w:r>
      <w:r w:rsidRPr="00270D79">
        <w:rPr>
          <w:rFonts w:asciiTheme="minorHAnsi" w:eastAsia="Arial" w:hAnsiTheme="minorHAnsi" w:cs="Arial"/>
          <w:b/>
          <w:sz w:val="21"/>
          <w:szCs w:val="21"/>
          <w:highlight w:val="white"/>
        </w:rPr>
        <w:t>Variables</w:t>
      </w:r>
      <w:r w:rsidRPr="00270D79">
        <w:rPr>
          <w:rFonts w:asciiTheme="minorHAnsi" w:eastAsia="Arial" w:hAnsiTheme="minorHAnsi" w:cs="Arial"/>
          <w:sz w:val="21"/>
          <w:szCs w:val="21"/>
          <w:highlight w:val="white"/>
        </w:rPr>
        <w:t xml:space="preserve"> não estiver visível, clique em </w:t>
      </w:r>
      <w:r w:rsidRPr="00270D79">
        <w:rPr>
          <w:rFonts w:asciiTheme="minorHAnsi" w:eastAsia="Arial" w:hAnsiTheme="minorHAnsi" w:cs="Arial"/>
          <w:b/>
          <w:sz w:val="21"/>
          <w:szCs w:val="21"/>
          <w:highlight w:val="white"/>
        </w:rPr>
        <w:t>RestoreVariablesView</w:t>
      </w:r>
      <w:r>
        <w:rPr>
          <w:rFonts w:asciiTheme="minorHAnsi" w:eastAsia="Arial" w:hAnsiTheme="minorHAnsi" w:cs="Arial"/>
          <w:b/>
          <w:sz w:val="21"/>
          <w:szCs w:val="21"/>
        </w:rPr>
        <w:t xml:space="preserve"> </w:t>
      </w:r>
      <w:r w:rsidRPr="00270D79">
        <w:rPr>
          <w:rFonts w:asciiTheme="minorHAnsi" w:hAnsiTheme="minorHAnsi"/>
          <w:noProof/>
        </w:rPr>
        <w:drawing>
          <wp:inline distT="114300" distB="114300" distL="114300" distR="114300" wp14:anchorId="19E4C22E" wp14:editId="77FA30C1">
            <wp:extent cx="266700" cy="266700"/>
            <wp:effectExtent l="0" t="0" r="0" b="0"/>
            <wp:docPr id="5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95" cstate="print"/>
                    <a:srcRect/>
                    <a:stretch>
                      <a:fillRect/>
                    </a:stretch>
                  </pic:blipFill>
                  <pic:spPr>
                    <a:xfrm>
                      <a:off x="0" y="0"/>
                      <a:ext cx="266700" cy="266700"/>
                    </a:xfrm>
                    <a:prstGeom prst="rect">
                      <a:avLst/>
                    </a:prstGeom>
                    <a:ln/>
                  </pic:spPr>
                </pic:pic>
              </a:graphicData>
            </a:graphic>
          </wp:inline>
        </w:drawing>
      </w:r>
      <w:r>
        <w:rPr>
          <w:rFonts w:asciiTheme="minorHAnsi" w:eastAsia="Arial" w:hAnsiTheme="minorHAnsi" w:cs="Arial"/>
          <w:b/>
          <w:sz w:val="21"/>
          <w:szCs w:val="21"/>
          <w:highlight w:val="white"/>
        </w:rPr>
        <w:t>;</w:t>
      </w:r>
    </w:p>
    <w:p w14:paraId="253AEB9E" w14:textId="77777777" w:rsidR="00626E67" w:rsidRPr="00270D79" w:rsidRDefault="00626E67" w:rsidP="00626E67">
      <w:pPr>
        <w:numPr>
          <w:ilvl w:val="0"/>
          <w:numId w:val="27"/>
        </w:numPr>
        <w:spacing w:after="180" w:line="411" w:lineRule="auto"/>
        <w:ind w:hanging="360"/>
        <w:contextualSpacing/>
        <w:rPr>
          <w:rFonts w:asciiTheme="minorHAnsi" w:eastAsia="Arial" w:hAnsiTheme="minorHAnsi" w:cs="Arial"/>
          <w:sz w:val="21"/>
          <w:szCs w:val="21"/>
          <w:highlight w:val="white"/>
        </w:rPr>
      </w:pPr>
      <w:r w:rsidRPr="00270D79">
        <w:rPr>
          <w:rFonts w:asciiTheme="minorHAnsi" w:eastAsia="Arial" w:hAnsiTheme="minorHAnsi" w:cs="Arial"/>
          <w:sz w:val="21"/>
          <w:szCs w:val="21"/>
          <w:highlight w:val="white"/>
        </w:rPr>
        <w:lastRenderedPageBreak/>
        <w:t xml:space="preserve">Para avaliar uma expressão no ponto de interrupção atual, clique em </w:t>
      </w:r>
      <w:r w:rsidRPr="00270D79">
        <w:rPr>
          <w:rFonts w:asciiTheme="minorHAnsi" w:eastAsia="Arial" w:hAnsiTheme="minorHAnsi" w:cs="Arial"/>
          <w:b/>
          <w:sz w:val="21"/>
          <w:szCs w:val="21"/>
          <w:highlight w:val="white"/>
        </w:rPr>
        <w:t xml:space="preserve">EvaluateExpression </w:t>
      </w:r>
      <w:r w:rsidRPr="00270D79">
        <w:rPr>
          <w:rFonts w:asciiTheme="minorHAnsi" w:hAnsiTheme="minorHAnsi"/>
          <w:noProof/>
        </w:rPr>
        <w:drawing>
          <wp:inline distT="114300" distB="114300" distL="114300" distR="114300" wp14:anchorId="542D5858" wp14:editId="6AA30819">
            <wp:extent cx="247650" cy="228600"/>
            <wp:effectExtent l="0" t="0" r="0" b="0"/>
            <wp:docPr id="9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6" cstate="print"/>
                    <a:srcRect/>
                    <a:stretch>
                      <a:fillRect/>
                    </a:stretch>
                  </pic:blipFill>
                  <pic:spPr>
                    <a:xfrm>
                      <a:off x="0" y="0"/>
                      <a:ext cx="247650" cy="228600"/>
                    </a:xfrm>
                    <a:prstGeom prst="rect">
                      <a:avLst/>
                    </a:prstGeom>
                    <a:ln/>
                  </pic:spPr>
                </pic:pic>
              </a:graphicData>
            </a:graphic>
          </wp:inline>
        </w:drawing>
      </w:r>
      <w:r>
        <w:rPr>
          <w:rFonts w:asciiTheme="minorHAnsi" w:eastAsia="Arial" w:hAnsiTheme="minorHAnsi" w:cs="Arial"/>
          <w:b/>
          <w:sz w:val="21"/>
          <w:szCs w:val="21"/>
          <w:highlight w:val="white"/>
        </w:rPr>
        <w:t>;</w:t>
      </w:r>
    </w:p>
    <w:p w14:paraId="606DCA36" w14:textId="77777777" w:rsidR="00626E67" w:rsidRPr="00270D79" w:rsidRDefault="00626E67" w:rsidP="00626E67">
      <w:pPr>
        <w:numPr>
          <w:ilvl w:val="0"/>
          <w:numId w:val="27"/>
        </w:numPr>
        <w:spacing w:after="180" w:line="411" w:lineRule="auto"/>
        <w:ind w:hanging="360"/>
        <w:contextualSpacing/>
        <w:rPr>
          <w:rFonts w:asciiTheme="minorHAnsi" w:eastAsia="Arial" w:hAnsiTheme="minorHAnsi" w:cs="Arial"/>
          <w:sz w:val="21"/>
          <w:szCs w:val="21"/>
          <w:highlight w:val="white"/>
        </w:rPr>
      </w:pPr>
      <w:r w:rsidRPr="00270D79">
        <w:rPr>
          <w:rFonts w:asciiTheme="minorHAnsi" w:eastAsia="Arial" w:hAnsiTheme="minorHAnsi" w:cs="Arial"/>
          <w:sz w:val="21"/>
          <w:szCs w:val="21"/>
          <w:highlight w:val="white"/>
        </w:rPr>
        <w:t xml:space="preserve">Para avançar para a próxima linha de código, clique em </w:t>
      </w:r>
      <w:r w:rsidRPr="00270D79">
        <w:rPr>
          <w:rFonts w:asciiTheme="minorHAnsi" w:eastAsia="Arial" w:hAnsiTheme="minorHAnsi" w:cs="Arial"/>
          <w:b/>
          <w:sz w:val="21"/>
          <w:szCs w:val="21"/>
          <w:highlight w:val="white"/>
        </w:rPr>
        <w:t xml:space="preserve">StepOver </w:t>
      </w:r>
      <w:r w:rsidRPr="00270D79">
        <w:rPr>
          <w:rFonts w:asciiTheme="minorHAnsi" w:hAnsiTheme="minorHAnsi"/>
          <w:noProof/>
        </w:rPr>
        <w:drawing>
          <wp:inline distT="114300" distB="114300" distL="114300" distR="114300" wp14:anchorId="0B7AA903" wp14:editId="7BB28A37">
            <wp:extent cx="285750" cy="285750"/>
            <wp:effectExtent l="0" t="0" r="0" b="0"/>
            <wp:docPr id="4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7" cstate="print"/>
                    <a:srcRect/>
                    <a:stretch>
                      <a:fillRect/>
                    </a:stretch>
                  </pic:blipFill>
                  <pic:spPr>
                    <a:xfrm>
                      <a:off x="0" y="0"/>
                      <a:ext cx="285750" cy="285750"/>
                    </a:xfrm>
                    <a:prstGeom prst="rect">
                      <a:avLst/>
                    </a:prstGeom>
                    <a:ln/>
                  </pic:spPr>
                </pic:pic>
              </a:graphicData>
            </a:graphic>
          </wp:inline>
        </w:drawing>
      </w:r>
      <w:r>
        <w:rPr>
          <w:rFonts w:asciiTheme="minorHAnsi" w:eastAsia="Arial" w:hAnsiTheme="minorHAnsi" w:cs="Arial"/>
          <w:b/>
          <w:sz w:val="21"/>
          <w:szCs w:val="21"/>
          <w:highlight w:val="white"/>
        </w:rPr>
        <w:t>;</w:t>
      </w:r>
    </w:p>
    <w:p w14:paraId="6EF37433" w14:textId="77777777" w:rsidR="00626E67" w:rsidRPr="00270D79" w:rsidRDefault="00626E67" w:rsidP="00626E67">
      <w:pPr>
        <w:numPr>
          <w:ilvl w:val="0"/>
          <w:numId w:val="27"/>
        </w:numPr>
        <w:spacing w:after="180" w:line="411" w:lineRule="auto"/>
        <w:ind w:hanging="360"/>
        <w:contextualSpacing/>
        <w:rPr>
          <w:rFonts w:asciiTheme="minorHAnsi" w:eastAsia="Arial" w:hAnsiTheme="minorHAnsi" w:cs="Arial"/>
          <w:sz w:val="21"/>
          <w:szCs w:val="21"/>
          <w:highlight w:val="white"/>
        </w:rPr>
      </w:pPr>
      <w:r w:rsidRPr="00270D79">
        <w:rPr>
          <w:rFonts w:asciiTheme="minorHAnsi" w:eastAsia="Arial" w:hAnsiTheme="minorHAnsi" w:cs="Arial"/>
          <w:sz w:val="21"/>
          <w:szCs w:val="21"/>
          <w:highlight w:val="white"/>
        </w:rPr>
        <w:t xml:space="preserve">Para avançar para a primeira linha dentro de um método que está sendo chamado, clique em </w:t>
      </w:r>
      <w:r w:rsidRPr="00270D79">
        <w:rPr>
          <w:rFonts w:asciiTheme="minorHAnsi" w:eastAsia="Arial" w:hAnsiTheme="minorHAnsi" w:cs="Arial"/>
          <w:b/>
          <w:sz w:val="21"/>
          <w:szCs w:val="21"/>
          <w:highlight w:val="white"/>
        </w:rPr>
        <w:t>StepInto</w:t>
      </w:r>
      <w:r w:rsidRPr="00270D79">
        <w:rPr>
          <w:rFonts w:asciiTheme="minorHAnsi" w:hAnsiTheme="minorHAnsi"/>
          <w:noProof/>
        </w:rPr>
        <w:drawing>
          <wp:inline distT="114300" distB="114300" distL="114300" distR="114300" wp14:anchorId="0B6D4DAE" wp14:editId="7B49BCB0">
            <wp:extent cx="266700" cy="285750"/>
            <wp:effectExtent l="0" t="0" r="0" b="0"/>
            <wp:docPr id="74"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98" cstate="print"/>
                    <a:srcRect/>
                    <a:stretch>
                      <a:fillRect/>
                    </a:stretch>
                  </pic:blipFill>
                  <pic:spPr>
                    <a:xfrm>
                      <a:off x="0" y="0"/>
                      <a:ext cx="266700" cy="285750"/>
                    </a:xfrm>
                    <a:prstGeom prst="rect">
                      <a:avLst/>
                    </a:prstGeom>
                    <a:ln/>
                  </pic:spPr>
                </pic:pic>
              </a:graphicData>
            </a:graphic>
          </wp:inline>
        </w:drawing>
      </w:r>
      <w:r>
        <w:rPr>
          <w:rFonts w:asciiTheme="minorHAnsi" w:eastAsia="Arial" w:hAnsiTheme="minorHAnsi" w:cs="Arial"/>
          <w:b/>
          <w:sz w:val="21"/>
          <w:szCs w:val="21"/>
          <w:highlight w:val="white"/>
        </w:rPr>
        <w:t>;</w:t>
      </w:r>
    </w:p>
    <w:p w14:paraId="0CBDA8AA" w14:textId="77777777" w:rsidR="00626E67" w:rsidRPr="00270D79" w:rsidRDefault="00626E67" w:rsidP="00626E67">
      <w:pPr>
        <w:numPr>
          <w:ilvl w:val="0"/>
          <w:numId w:val="27"/>
        </w:numPr>
        <w:spacing w:after="180" w:line="411" w:lineRule="auto"/>
        <w:ind w:hanging="360"/>
        <w:contextualSpacing/>
        <w:rPr>
          <w:rFonts w:asciiTheme="minorHAnsi" w:eastAsia="Arial" w:hAnsiTheme="minorHAnsi" w:cs="Arial"/>
          <w:sz w:val="21"/>
          <w:szCs w:val="21"/>
          <w:highlight w:val="white"/>
        </w:rPr>
      </w:pPr>
      <w:r w:rsidRPr="00270D79">
        <w:rPr>
          <w:rFonts w:asciiTheme="minorHAnsi" w:eastAsia="Arial" w:hAnsiTheme="minorHAnsi" w:cs="Arial"/>
          <w:sz w:val="21"/>
          <w:szCs w:val="21"/>
          <w:highlight w:val="white"/>
        </w:rPr>
        <w:t xml:space="preserve">Para avançar para a próxima linha fora do método atual, clique em </w:t>
      </w:r>
      <w:r w:rsidRPr="00270D79">
        <w:rPr>
          <w:rFonts w:asciiTheme="minorHAnsi" w:eastAsia="Arial" w:hAnsiTheme="minorHAnsi" w:cs="Arial"/>
          <w:b/>
          <w:sz w:val="21"/>
          <w:szCs w:val="21"/>
          <w:highlight w:val="white"/>
        </w:rPr>
        <w:t xml:space="preserve">StepOut </w:t>
      </w:r>
      <w:r w:rsidRPr="00270D79">
        <w:rPr>
          <w:rFonts w:asciiTheme="minorHAnsi" w:hAnsiTheme="minorHAnsi"/>
          <w:noProof/>
        </w:rPr>
        <w:drawing>
          <wp:inline distT="114300" distB="114300" distL="114300" distR="114300" wp14:anchorId="56D899C8" wp14:editId="4E907296">
            <wp:extent cx="285750" cy="304800"/>
            <wp:effectExtent l="0" t="0" r="0" b="0"/>
            <wp:docPr id="9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9" cstate="print"/>
                    <a:srcRect/>
                    <a:stretch>
                      <a:fillRect/>
                    </a:stretch>
                  </pic:blipFill>
                  <pic:spPr>
                    <a:xfrm>
                      <a:off x="0" y="0"/>
                      <a:ext cx="285750" cy="304800"/>
                    </a:xfrm>
                    <a:prstGeom prst="rect">
                      <a:avLst/>
                    </a:prstGeom>
                    <a:ln/>
                  </pic:spPr>
                </pic:pic>
              </a:graphicData>
            </a:graphic>
          </wp:inline>
        </w:drawing>
      </w:r>
      <w:r>
        <w:rPr>
          <w:rFonts w:asciiTheme="minorHAnsi" w:eastAsia="Arial" w:hAnsiTheme="minorHAnsi" w:cs="Arial"/>
          <w:sz w:val="21"/>
          <w:szCs w:val="21"/>
          <w:highlight w:val="white"/>
        </w:rPr>
        <w:t>;</w:t>
      </w:r>
    </w:p>
    <w:p w14:paraId="62FC3708" w14:textId="5BBFDD71" w:rsidR="00626E67" w:rsidRPr="00270D79" w:rsidRDefault="00626E67" w:rsidP="00626E67">
      <w:pPr>
        <w:numPr>
          <w:ilvl w:val="0"/>
          <w:numId w:val="27"/>
        </w:numPr>
        <w:spacing w:after="180" w:line="411" w:lineRule="auto"/>
        <w:ind w:hanging="360"/>
        <w:contextualSpacing/>
        <w:rPr>
          <w:rFonts w:asciiTheme="minorHAnsi" w:eastAsia="Arial" w:hAnsiTheme="minorHAnsi" w:cs="Arial"/>
          <w:sz w:val="21"/>
          <w:szCs w:val="21"/>
          <w:highlight w:val="white"/>
        </w:rPr>
      </w:pPr>
      <w:r w:rsidRPr="00270D79">
        <w:rPr>
          <w:rFonts w:asciiTheme="minorHAnsi" w:eastAsia="Arial" w:hAnsiTheme="minorHAnsi" w:cs="Arial"/>
          <w:sz w:val="21"/>
          <w:szCs w:val="21"/>
          <w:highlight w:val="white"/>
        </w:rPr>
        <w:t xml:space="preserve">Para retornar </w:t>
      </w:r>
      <w:r w:rsidR="00010DB4">
        <w:rPr>
          <w:rFonts w:asciiTheme="minorHAnsi" w:eastAsia="Arial" w:hAnsiTheme="minorHAnsi" w:cs="Arial"/>
          <w:sz w:val="21"/>
          <w:szCs w:val="21"/>
          <w:highlight w:val="white"/>
        </w:rPr>
        <w:t>à</w:t>
      </w:r>
      <w:r w:rsidR="00010DB4" w:rsidRPr="00270D79">
        <w:rPr>
          <w:rFonts w:asciiTheme="minorHAnsi" w:eastAsia="Arial" w:hAnsiTheme="minorHAnsi" w:cs="Arial"/>
          <w:sz w:val="21"/>
          <w:szCs w:val="21"/>
          <w:highlight w:val="white"/>
        </w:rPr>
        <w:t xml:space="preserve"> </w:t>
      </w:r>
      <w:r w:rsidRPr="00270D79">
        <w:rPr>
          <w:rFonts w:asciiTheme="minorHAnsi" w:eastAsia="Arial" w:hAnsiTheme="minorHAnsi" w:cs="Arial"/>
          <w:sz w:val="21"/>
          <w:szCs w:val="21"/>
          <w:highlight w:val="white"/>
        </w:rPr>
        <w:t xml:space="preserve">execução normal do </w:t>
      </w:r>
      <w:r w:rsidRPr="00E25530">
        <w:rPr>
          <w:rFonts w:asciiTheme="minorHAnsi" w:eastAsia="Arial" w:hAnsiTheme="minorHAnsi" w:cs="Arial"/>
          <w:i/>
          <w:sz w:val="21"/>
          <w:szCs w:val="21"/>
          <w:highlight w:val="white"/>
        </w:rPr>
        <w:t>app</w:t>
      </w:r>
      <w:r w:rsidRPr="00270D79">
        <w:rPr>
          <w:rFonts w:asciiTheme="minorHAnsi" w:eastAsia="Arial" w:hAnsiTheme="minorHAnsi" w:cs="Arial"/>
          <w:sz w:val="21"/>
          <w:szCs w:val="21"/>
          <w:highlight w:val="white"/>
        </w:rPr>
        <w:t xml:space="preserve">, clique em </w:t>
      </w:r>
      <w:r w:rsidRPr="00270D79">
        <w:rPr>
          <w:rFonts w:asciiTheme="minorHAnsi" w:eastAsia="Arial" w:hAnsiTheme="minorHAnsi" w:cs="Arial"/>
          <w:b/>
          <w:sz w:val="21"/>
          <w:szCs w:val="21"/>
          <w:highlight w:val="white"/>
        </w:rPr>
        <w:t>Resume Program</w:t>
      </w:r>
      <w:r w:rsidRPr="00270D79">
        <w:rPr>
          <w:rFonts w:asciiTheme="minorHAnsi" w:hAnsiTheme="minorHAnsi"/>
          <w:noProof/>
        </w:rPr>
        <w:drawing>
          <wp:inline distT="114300" distB="114300" distL="114300" distR="114300" wp14:anchorId="1688B1AC" wp14:editId="1514CA69">
            <wp:extent cx="304800" cy="266700"/>
            <wp:effectExtent l="0" t="0" r="0" b="0"/>
            <wp:docPr id="4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0" cstate="print"/>
                    <a:srcRect/>
                    <a:stretch>
                      <a:fillRect/>
                    </a:stretch>
                  </pic:blipFill>
                  <pic:spPr>
                    <a:xfrm>
                      <a:off x="0" y="0"/>
                      <a:ext cx="304800" cy="266700"/>
                    </a:xfrm>
                    <a:prstGeom prst="rect">
                      <a:avLst/>
                    </a:prstGeom>
                    <a:ln/>
                  </pic:spPr>
                </pic:pic>
              </a:graphicData>
            </a:graphic>
          </wp:inline>
        </w:drawing>
      </w:r>
      <w:r>
        <w:rPr>
          <w:rFonts w:asciiTheme="minorHAnsi" w:eastAsia="Arial" w:hAnsiTheme="minorHAnsi" w:cs="Arial"/>
          <w:sz w:val="21"/>
          <w:szCs w:val="21"/>
          <w:highlight w:val="white"/>
        </w:rPr>
        <w:t>.</w:t>
      </w:r>
    </w:p>
    <w:p w14:paraId="00D80D5E" w14:textId="77777777" w:rsidR="00626E67" w:rsidRDefault="00626E67" w:rsidP="00626E67">
      <w:pPr>
        <w:spacing w:after="180" w:line="411" w:lineRule="auto"/>
      </w:pPr>
    </w:p>
    <w:p w14:paraId="7B85925B" w14:textId="77777777" w:rsidR="00626E67" w:rsidRDefault="00626E67" w:rsidP="00626E67">
      <w:pPr>
        <w:pStyle w:val="Ttulo3"/>
      </w:pPr>
      <w:bookmarkStart w:id="166" w:name="_dnqc5zqz0ar6" w:colFirst="0" w:colLast="0"/>
      <w:bookmarkEnd w:id="166"/>
      <w:r>
        <w:t>Visualizando variáveis e avaliando expressões</w:t>
      </w:r>
    </w:p>
    <w:p w14:paraId="4E4CAAA4" w14:textId="2BF67FB7" w:rsidR="00626E67" w:rsidRDefault="00626E67" w:rsidP="00626E67">
      <w:r>
        <w:t xml:space="preserve">Para testar os </w:t>
      </w:r>
      <w:r w:rsidRPr="00386659">
        <w:rPr>
          <w:i/>
        </w:rPr>
        <w:t>breakpoints</w:t>
      </w:r>
      <w:r w:rsidR="000A6592">
        <w:t>,</w:t>
      </w:r>
      <w:r>
        <w:t xml:space="preserve"> </w:t>
      </w:r>
      <w:r w:rsidR="00010DB4">
        <w:t>você utilizará</w:t>
      </w:r>
      <w:r>
        <w:t xml:space="preserve"> o mesmo projeto:</w:t>
      </w:r>
    </w:p>
    <w:p w14:paraId="6E3B2513" w14:textId="77777777" w:rsidR="00626E67" w:rsidRDefault="00626E67" w:rsidP="00626E67">
      <w:pPr>
        <w:numPr>
          <w:ilvl w:val="0"/>
          <w:numId w:val="28"/>
        </w:numPr>
        <w:ind w:hanging="360"/>
        <w:contextualSpacing/>
      </w:pPr>
      <w:r>
        <w:t xml:space="preserve">Abra o projeto </w:t>
      </w:r>
      <w:r>
        <w:rPr>
          <w:b/>
        </w:rPr>
        <w:t xml:space="preserve">HelloWorld-R </w:t>
      </w:r>
      <w:r>
        <w:t xml:space="preserve">e entre na classe </w:t>
      </w:r>
      <w:r>
        <w:rPr>
          <w:b/>
        </w:rPr>
        <w:t>MainActivity.java;</w:t>
      </w:r>
    </w:p>
    <w:p w14:paraId="6E0A3F63" w14:textId="0CF0F338" w:rsidR="00626E67" w:rsidRDefault="00626E67" w:rsidP="00626E67">
      <w:pPr>
        <w:numPr>
          <w:ilvl w:val="0"/>
          <w:numId w:val="28"/>
        </w:numPr>
        <w:ind w:hanging="360"/>
        <w:contextualSpacing/>
      </w:pPr>
      <w:r>
        <w:t xml:space="preserve">Para inserir um </w:t>
      </w:r>
      <w:r w:rsidRPr="00386659">
        <w:rPr>
          <w:i/>
        </w:rPr>
        <w:t>breakpoint</w:t>
      </w:r>
      <w:r w:rsidR="00010DB4" w:rsidRPr="00DD5940">
        <w:t>,</w:t>
      </w:r>
      <w:r>
        <w:t xml:space="preserve"> basta clicar na margem esquerda, correspondendo </w:t>
      </w:r>
      <w:r w:rsidR="000A6592">
        <w:t xml:space="preserve">à </w:t>
      </w:r>
      <w:r>
        <w:t xml:space="preserve">linha em que se deseja inserir o ponto de interrupção. Insira dois </w:t>
      </w:r>
      <w:r w:rsidRPr="00C4751C">
        <w:rPr>
          <w:i/>
        </w:rPr>
        <w:t>breakpoints</w:t>
      </w:r>
      <w:r>
        <w:t xml:space="preserve">, sendo um para cada </w:t>
      </w:r>
      <w:r w:rsidRPr="00C4751C">
        <w:rPr>
          <w:i/>
        </w:rPr>
        <w:t>log</w:t>
      </w:r>
      <w:r>
        <w:t xml:space="preserve"> </w:t>
      </w:r>
      <w:r w:rsidR="00010DB4">
        <w:t>inserido anteriormente</w:t>
      </w:r>
      <w:r>
        <w:t>:</w:t>
      </w:r>
    </w:p>
    <w:p w14:paraId="37E74FFC" w14:textId="77777777" w:rsidR="00750452" w:rsidRDefault="00626E67" w:rsidP="008F4B5B">
      <w:pPr>
        <w:keepNext/>
        <w:jc w:val="center"/>
      </w:pPr>
      <w:r>
        <w:rPr>
          <w:noProof/>
        </w:rPr>
        <w:drawing>
          <wp:inline distT="114300" distB="114300" distL="114300" distR="114300" wp14:anchorId="59A5D717" wp14:editId="4A3968FE">
            <wp:extent cx="5566100" cy="1879600"/>
            <wp:effectExtent l="0" t="0" r="0" b="0"/>
            <wp:docPr id="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1" cstate="print"/>
                    <a:srcRect/>
                    <a:stretch>
                      <a:fillRect/>
                    </a:stretch>
                  </pic:blipFill>
                  <pic:spPr>
                    <a:xfrm>
                      <a:off x="0" y="0"/>
                      <a:ext cx="5566100" cy="1879600"/>
                    </a:xfrm>
                    <a:prstGeom prst="rect">
                      <a:avLst/>
                    </a:prstGeom>
                    <a:ln/>
                  </pic:spPr>
                </pic:pic>
              </a:graphicData>
            </a:graphic>
          </wp:inline>
        </w:drawing>
      </w:r>
    </w:p>
    <w:p w14:paraId="1A2EB1FA" w14:textId="38080DBB" w:rsidR="00626E67" w:rsidRDefault="00750452" w:rsidP="008F4B5B">
      <w:pPr>
        <w:pStyle w:val="Legenda"/>
        <w:jc w:val="center"/>
      </w:pPr>
      <w:r>
        <w:t xml:space="preserve">Figura </w:t>
      </w:r>
      <w:fldSimple w:instr=" SEQ Figura \* ARABIC ">
        <w:r w:rsidR="00957E37">
          <w:rPr>
            <w:noProof/>
          </w:rPr>
          <w:t>57</w:t>
        </w:r>
      </w:fldSimple>
      <w:r>
        <w:t>: Breakpoints inseridos no código</w:t>
      </w:r>
    </w:p>
    <w:p w14:paraId="0C6E84C9" w14:textId="77777777" w:rsidR="00626E67" w:rsidRDefault="00626E67" w:rsidP="00626E67">
      <w:pPr>
        <w:numPr>
          <w:ilvl w:val="0"/>
          <w:numId w:val="28"/>
        </w:numPr>
        <w:ind w:hanging="360"/>
        <w:contextualSpacing/>
      </w:pPr>
      <w:r>
        <w:t xml:space="preserve">Agora inicie o modo depuração clicando em </w:t>
      </w:r>
      <w:r>
        <w:rPr>
          <w:noProof/>
        </w:rPr>
        <w:drawing>
          <wp:inline distT="114300" distB="114300" distL="114300" distR="114300" wp14:anchorId="177DB7BC" wp14:editId="4CFE6A82">
            <wp:extent cx="238125" cy="190500"/>
            <wp:effectExtent l="0" t="0" r="0" b="0"/>
            <wp:docPr id="7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1" cstate="print"/>
                    <a:srcRect t="20000"/>
                    <a:stretch>
                      <a:fillRect/>
                    </a:stretch>
                  </pic:blipFill>
                  <pic:spPr>
                    <a:xfrm>
                      <a:off x="0" y="0"/>
                      <a:ext cx="238125" cy="190500"/>
                    </a:xfrm>
                    <a:prstGeom prst="rect">
                      <a:avLst/>
                    </a:prstGeom>
                    <a:ln/>
                  </pic:spPr>
                </pic:pic>
              </a:graphicData>
            </a:graphic>
          </wp:inline>
        </w:drawing>
      </w:r>
      <w:r>
        <w:rPr>
          <w:rFonts w:ascii="Arial" w:eastAsia="Arial" w:hAnsi="Arial" w:cs="Arial"/>
          <w:sz w:val="21"/>
          <w:szCs w:val="21"/>
          <w:highlight w:val="white"/>
        </w:rPr>
        <w:t>;</w:t>
      </w:r>
    </w:p>
    <w:p w14:paraId="06E8D902" w14:textId="77777777" w:rsidR="00626E67" w:rsidRDefault="00626E67" w:rsidP="00626E67">
      <w:pPr>
        <w:numPr>
          <w:ilvl w:val="0"/>
          <w:numId w:val="28"/>
        </w:numPr>
        <w:ind w:hanging="360"/>
        <w:contextualSpacing/>
        <w:rPr>
          <w:rFonts w:ascii="Arial" w:eastAsia="Arial" w:hAnsi="Arial" w:cs="Arial"/>
          <w:sz w:val="21"/>
          <w:szCs w:val="21"/>
          <w:highlight w:val="white"/>
        </w:rPr>
      </w:pPr>
      <w:r>
        <w:rPr>
          <w:rFonts w:ascii="Arial" w:eastAsia="Arial" w:hAnsi="Arial" w:cs="Arial"/>
          <w:sz w:val="21"/>
          <w:szCs w:val="21"/>
          <w:highlight w:val="white"/>
        </w:rPr>
        <w:t xml:space="preserve">Espere o </w:t>
      </w:r>
      <w:r w:rsidRPr="00DD5940">
        <w:rPr>
          <w:rFonts w:ascii="Arial" w:eastAsia="Arial" w:hAnsi="Arial" w:cs="Arial"/>
          <w:i/>
          <w:sz w:val="21"/>
          <w:szCs w:val="21"/>
          <w:highlight w:val="white"/>
        </w:rPr>
        <w:t>app</w:t>
      </w:r>
      <w:r>
        <w:rPr>
          <w:rFonts w:ascii="Arial" w:eastAsia="Arial" w:hAnsi="Arial" w:cs="Arial"/>
          <w:sz w:val="21"/>
          <w:szCs w:val="21"/>
          <w:highlight w:val="white"/>
        </w:rPr>
        <w:t xml:space="preserve"> iniciar e perceba que ele foi interrompido. Veja como estão as variáveis;</w:t>
      </w:r>
    </w:p>
    <w:p w14:paraId="2DD9C7DE" w14:textId="6CE98F0E" w:rsidR="00626E67" w:rsidRDefault="00626E67" w:rsidP="00626E67">
      <w:pPr>
        <w:numPr>
          <w:ilvl w:val="0"/>
          <w:numId w:val="28"/>
        </w:numPr>
        <w:ind w:hanging="360"/>
        <w:contextualSpacing/>
        <w:rPr>
          <w:rFonts w:ascii="Arial" w:eastAsia="Arial" w:hAnsi="Arial" w:cs="Arial"/>
          <w:sz w:val="21"/>
          <w:szCs w:val="21"/>
          <w:highlight w:val="white"/>
        </w:rPr>
      </w:pPr>
      <w:r>
        <w:rPr>
          <w:rFonts w:ascii="Arial" w:eastAsia="Arial" w:hAnsi="Arial" w:cs="Arial"/>
          <w:sz w:val="21"/>
          <w:szCs w:val="21"/>
          <w:highlight w:val="white"/>
        </w:rPr>
        <w:t xml:space="preserve">Clique em </w:t>
      </w:r>
      <w:r>
        <w:rPr>
          <w:rFonts w:ascii="Consolas" w:eastAsia="Consolas" w:hAnsi="Consolas" w:cs="Consolas"/>
          <w:color w:val="333333"/>
          <w:sz w:val="18"/>
          <w:szCs w:val="18"/>
          <w:highlight w:val="white"/>
        </w:rPr>
        <w:t>textView</w:t>
      </w:r>
      <w:r>
        <w:rPr>
          <w:rFonts w:ascii="Arial" w:eastAsia="Arial" w:hAnsi="Arial" w:cs="Arial"/>
          <w:sz w:val="21"/>
          <w:szCs w:val="21"/>
          <w:highlight w:val="white"/>
        </w:rPr>
        <w:t xml:space="preserve"> e procure o atributo </w:t>
      </w:r>
      <w:r>
        <w:rPr>
          <w:rFonts w:ascii="Consolas" w:eastAsia="Consolas" w:hAnsi="Consolas" w:cs="Consolas"/>
          <w:color w:val="333333"/>
          <w:sz w:val="18"/>
          <w:szCs w:val="18"/>
          <w:highlight w:val="white"/>
        </w:rPr>
        <w:t>mText</w:t>
      </w:r>
      <w:r>
        <w:rPr>
          <w:rFonts w:ascii="Arial" w:eastAsia="Arial" w:hAnsi="Arial" w:cs="Arial"/>
          <w:sz w:val="21"/>
          <w:szCs w:val="21"/>
          <w:highlight w:val="white"/>
        </w:rPr>
        <w:t xml:space="preserve">. Veja que ainda </w:t>
      </w:r>
      <w:r w:rsidR="00010DB4">
        <w:rPr>
          <w:rFonts w:ascii="Arial" w:eastAsia="Arial" w:hAnsi="Arial" w:cs="Arial"/>
          <w:sz w:val="21"/>
          <w:szCs w:val="21"/>
          <w:highlight w:val="white"/>
        </w:rPr>
        <w:t xml:space="preserve">tem </w:t>
      </w:r>
      <w:r>
        <w:rPr>
          <w:rFonts w:ascii="Arial" w:eastAsia="Arial" w:hAnsi="Arial" w:cs="Arial"/>
          <w:sz w:val="21"/>
          <w:szCs w:val="21"/>
          <w:highlight w:val="white"/>
        </w:rPr>
        <w:t xml:space="preserve">o valor </w:t>
      </w:r>
      <w:r>
        <w:rPr>
          <w:rFonts w:ascii="Consolas" w:eastAsia="Consolas" w:hAnsi="Consolas" w:cs="Consolas"/>
          <w:color w:val="BB8844"/>
          <w:sz w:val="18"/>
          <w:szCs w:val="18"/>
          <w:highlight w:val="white"/>
        </w:rPr>
        <w:t>"New Text"</w:t>
      </w:r>
      <w:r>
        <w:rPr>
          <w:rFonts w:ascii="Arial" w:eastAsia="Arial" w:hAnsi="Arial" w:cs="Arial"/>
          <w:sz w:val="21"/>
          <w:szCs w:val="21"/>
          <w:highlight w:val="white"/>
        </w:rPr>
        <w:t>.</w:t>
      </w:r>
    </w:p>
    <w:p w14:paraId="1AA28658" w14:textId="77777777" w:rsidR="00750452" w:rsidRDefault="00626E67" w:rsidP="008F4B5B">
      <w:pPr>
        <w:keepNext/>
        <w:jc w:val="center"/>
      </w:pPr>
      <w:r>
        <w:rPr>
          <w:noProof/>
        </w:rPr>
        <w:lastRenderedPageBreak/>
        <w:drawing>
          <wp:inline distT="114300" distB="114300" distL="114300" distR="114300" wp14:anchorId="5748D471" wp14:editId="200ADD60">
            <wp:extent cx="5566100" cy="2413000"/>
            <wp:effectExtent l="0" t="0" r="0" b="0"/>
            <wp:docPr id="3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2" cstate="print"/>
                    <a:srcRect/>
                    <a:stretch>
                      <a:fillRect/>
                    </a:stretch>
                  </pic:blipFill>
                  <pic:spPr>
                    <a:xfrm>
                      <a:off x="0" y="0"/>
                      <a:ext cx="5566100" cy="2413000"/>
                    </a:xfrm>
                    <a:prstGeom prst="rect">
                      <a:avLst/>
                    </a:prstGeom>
                    <a:ln/>
                  </pic:spPr>
                </pic:pic>
              </a:graphicData>
            </a:graphic>
          </wp:inline>
        </w:drawing>
      </w:r>
    </w:p>
    <w:p w14:paraId="16D55496" w14:textId="28038FA2" w:rsidR="00626E67" w:rsidRDefault="00750452" w:rsidP="008F4B5B">
      <w:pPr>
        <w:pStyle w:val="Legenda"/>
        <w:jc w:val="center"/>
      </w:pPr>
      <w:r>
        <w:t xml:space="preserve">Figura </w:t>
      </w:r>
      <w:fldSimple w:instr=" SEQ Figura \* ARABIC ">
        <w:r w:rsidR="00957E37">
          <w:rPr>
            <w:noProof/>
          </w:rPr>
          <w:t>58</w:t>
        </w:r>
      </w:fldSimple>
      <w:r>
        <w:t>: Caminho para localizar o atributo mText - Parte 1</w:t>
      </w:r>
    </w:p>
    <w:p w14:paraId="47DA2566" w14:textId="77777777" w:rsidR="00750452" w:rsidRDefault="00626E67" w:rsidP="008F4B5B">
      <w:pPr>
        <w:keepNext/>
        <w:jc w:val="center"/>
      </w:pPr>
      <w:r>
        <w:rPr>
          <w:noProof/>
        </w:rPr>
        <w:drawing>
          <wp:inline distT="114300" distB="114300" distL="114300" distR="114300" wp14:anchorId="5BDB7C0C" wp14:editId="0E32BFD7">
            <wp:extent cx="5566100" cy="2209800"/>
            <wp:effectExtent l="0" t="0" r="0" b="0"/>
            <wp:docPr id="9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3" cstate="print"/>
                    <a:srcRect/>
                    <a:stretch>
                      <a:fillRect/>
                    </a:stretch>
                  </pic:blipFill>
                  <pic:spPr>
                    <a:xfrm>
                      <a:off x="0" y="0"/>
                      <a:ext cx="5566100" cy="2209800"/>
                    </a:xfrm>
                    <a:prstGeom prst="rect">
                      <a:avLst/>
                    </a:prstGeom>
                    <a:ln/>
                  </pic:spPr>
                </pic:pic>
              </a:graphicData>
            </a:graphic>
          </wp:inline>
        </w:drawing>
      </w:r>
    </w:p>
    <w:p w14:paraId="111AB62B" w14:textId="2BAA0561" w:rsidR="00626E67" w:rsidRDefault="00750452" w:rsidP="008F4B5B">
      <w:pPr>
        <w:pStyle w:val="Legenda"/>
        <w:jc w:val="center"/>
      </w:pPr>
      <w:r>
        <w:t xml:space="preserve">Figura </w:t>
      </w:r>
      <w:fldSimple w:instr=" SEQ Figura \* ARABIC ">
        <w:r w:rsidR="00957E37">
          <w:rPr>
            <w:noProof/>
          </w:rPr>
          <w:t>59</w:t>
        </w:r>
      </w:fldSimple>
      <w:r w:rsidRPr="0083059A">
        <w:t>: Caminho para loca</w:t>
      </w:r>
      <w:r>
        <w:t>lizar o atributo mText - Parte 2</w:t>
      </w:r>
    </w:p>
    <w:p w14:paraId="48CB4186" w14:textId="77777777" w:rsidR="00626E67" w:rsidRDefault="00626E67" w:rsidP="00626E67">
      <w:pPr>
        <w:numPr>
          <w:ilvl w:val="0"/>
          <w:numId w:val="28"/>
        </w:numPr>
        <w:ind w:hanging="360"/>
        <w:contextualSpacing/>
        <w:rPr>
          <w:rFonts w:ascii="Arial" w:eastAsia="Arial" w:hAnsi="Arial" w:cs="Arial"/>
          <w:sz w:val="21"/>
          <w:szCs w:val="21"/>
          <w:highlight w:val="white"/>
        </w:rPr>
      </w:pPr>
      <w:r>
        <w:rPr>
          <w:rFonts w:ascii="Arial" w:eastAsia="Arial" w:hAnsi="Arial" w:cs="Arial"/>
          <w:sz w:val="21"/>
          <w:szCs w:val="21"/>
          <w:highlight w:val="white"/>
        </w:rPr>
        <w:t xml:space="preserve">Agora clique em </w:t>
      </w:r>
      <w:r>
        <w:rPr>
          <w:noProof/>
        </w:rPr>
        <w:drawing>
          <wp:inline distT="114300" distB="114300" distL="114300" distR="114300" wp14:anchorId="4BF648A9" wp14:editId="424E6605">
            <wp:extent cx="304800" cy="266700"/>
            <wp:effectExtent l="0" t="0" r="0" b="0"/>
            <wp:docPr id="1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0" cstate="print"/>
                    <a:srcRect/>
                    <a:stretch>
                      <a:fillRect/>
                    </a:stretch>
                  </pic:blipFill>
                  <pic:spPr>
                    <a:xfrm>
                      <a:off x="0" y="0"/>
                      <a:ext cx="304800" cy="266700"/>
                    </a:xfrm>
                    <a:prstGeom prst="rect">
                      <a:avLst/>
                    </a:prstGeom>
                    <a:ln/>
                  </pic:spPr>
                </pic:pic>
              </a:graphicData>
            </a:graphic>
          </wp:inline>
        </w:drawing>
      </w:r>
      <w:r>
        <w:rPr>
          <w:rFonts w:ascii="Arial" w:eastAsia="Arial" w:hAnsi="Arial" w:cs="Arial"/>
          <w:sz w:val="21"/>
          <w:szCs w:val="21"/>
          <w:highlight w:val="white"/>
        </w:rPr>
        <w:t xml:space="preserve"> para pular para o próximo </w:t>
      </w:r>
      <w:r w:rsidRPr="00007FC9">
        <w:rPr>
          <w:rFonts w:ascii="Arial" w:eastAsia="Arial" w:hAnsi="Arial" w:cs="Arial"/>
          <w:i/>
          <w:sz w:val="21"/>
          <w:szCs w:val="21"/>
          <w:highlight w:val="white"/>
        </w:rPr>
        <w:t>breakpoint</w:t>
      </w:r>
      <w:r>
        <w:rPr>
          <w:rFonts w:ascii="Arial" w:eastAsia="Arial" w:hAnsi="Arial" w:cs="Arial"/>
          <w:sz w:val="21"/>
          <w:szCs w:val="21"/>
          <w:highlight w:val="white"/>
        </w:rPr>
        <w:t xml:space="preserve"> e veja novamente o valor de </w:t>
      </w:r>
      <w:r>
        <w:rPr>
          <w:rFonts w:ascii="Consolas" w:eastAsia="Consolas" w:hAnsi="Consolas" w:cs="Consolas"/>
          <w:color w:val="333333"/>
          <w:sz w:val="18"/>
          <w:szCs w:val="18"/>
          <w:highlight w:val="white"/>
        </w:rPr>
        <w:t>mText</w:t>
      </w:r>
      <w:r>
        <w:rPr>
          <w:rFonts w:ascii="Arial" w:eastAsia="Arial" w:hAnsi="Arial" w:cs="Arial"/>
          <w:sz w:val="21"/>
          <w:szCs w:val="21"/>
          <w:highlight w:val="white"/>
        </w:rPr>
        <w:t xml:space="preserve">. Perceba que ele mudou para o novo valor </w:t>
      </w:r>
      <w:r>
        <w:rPr>
          <w:rFonts w:ascii="Consolas" w:eastAsia="Consolas" w:hAnsi="Consolas" w:cs="Consolas"/>
          <w:color w:val="BB8844"/>
          <w:sz w:val="18"/>
          <w:szCs w:val="18"/>
          <w:highlight w:val="white"/>
        </w:rPr>
        <w:t>"Olá Mundo do código!".</w:t>
      </w:r>
    </w:p>
    <w:p w14:paraId="70B8066C" w14:textId="77777777" w:rsidR="00750452" w:rsidRDefault="00626E67" w:rsidP="008F4B5B">
      <w:pPr>
        <w:keepNext/>
        <w:jc w:val="center"/>
      </w:pPr>
      <w:r>
        <w:rPr>
          <w:noProof/>
        </w:rPr>
        <w:drawing>
          <wp:inline distT="114300" distB="114300" distL="114300" distR="114300" wp14:anchorId="54AC9380" wp14:editId="7BA36C7D">
            <wp:extent cx="5566100" cy="2235200"/>
            <wp:effectExtent l="0" t="0" r="0" b="0"/>
            <wp:docPr id="4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04" cstate="print"/>
                    <a:srcRect/>
                    <a:stretch>
                      <a:fillRect/>
                    </a:stretch>
                  </pic:blipFill>
                  <pic:spPr>
                    <a:xfrm>
                      <a:off x="0" y="0"/>
                      <a:ext cx="5566100" cy="2235200"/>
                    </a:xfrm>
                    <a:prstGeom prst="rect">
                      <a:avLst/>
                    </a:prstGeom>
                    <a:ln/>
                  </pic:spPr>
                </pic:pic>
              </a:graphicData>
            </a:graphic>
          </wp:inline>
        </w:drawing>
      </w:r>
    </w:p>
    <w:p w14:paraId="389D8A78" w14:textId="349D37AD" w:rsidR="00626E67" w:rsidRDefault="00750452" w:rsidP="008F4B5B">
      <w:pPr>
        <w:pStyle w:val="Legenda"/>
        <w:jc w:val="center"/>
      </w:pPr>
      <w:r>
        <w:t xml:space="preserve">Figura </w:t>
      </w:r>
      <w:fldSimple w:instr=" SEQ Figura \* ARABIC ">
        <w:r w:rsidR="00957E37">
          <w:rPr>
            <w:noProof/>
          </w:rPr>
          <w:t>60</w:t>
        </w:r>
      </w:fldSimple>
      <w:r>
        <w:t>: Valor do mText sendo exibido</w:t>
      </w:r>
    </w:p>
    <w:p w14:paraId="0ED600CD" w14:textId="124D19BB" w:rsidR="00626E67" w:rsidRDefault="00010DB4" w:rsidP="00626E67">
      <w:r>
        <w:lastRenderedPageBreak/>
        <w:t xml:space="preserve">Você aprendeu </w:t>
      </w:r>
      <w:r w:rsidR="00626E67">
        <w:t xml:space="preserve">o básico de </w:t>
      </w:r>
      <w:r w:rsidR="00626E67" w:rsidRPr="00007FC9">
        <w:rPr>
          <w:i/>
        </w:rPr>
        <w:t>Debug</w:t>
      </w:r>
      <w:r w:rsidR="00626E67">
        <w:t xml:space="preserve">. É claro que </w:t>
      </w:r>
      <w:r>
        <w:t xml:space="preserve">é possível </w:t>
      </w:r>
      <w:r w:rsidR="00626E67">
        <w:t xml:space="preserve">utilizar recursos muito mais avançados do que </w:t>
      </w:r>
      <w:r>
        <w:t>esses</w:t>
      </w:r>
      <w:r w:rsidR="00626E67">
        <w:t>. Se você deseja aprender mais, consulte a documentação oficial do Android.</w:t>
      </w:r>
    </w:p>
    <w:p w14:paraId="40729A4E" w14:textId="77777777" w:rsidR="00B17381" w:rsidRDefault="00B17381"/>
    <w:sectPr w:rsidR="00B17381" w:rsidSect="00D3218A">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Caroline Corrêa Ruiz" w:date="2016-09-29T19:17:00Z" w:initials="CCR">
    <w:p w14:paraId="7A8EBDB8" w14:textId="21A49CC8" w:rsidR="00D13BCB" w:rsidRDefault="00D13BCB">
      <w:pPr>
        <w:pStyle w:val="Textodecomentrio"/>
      </w:pPr>
      <w:r>
        <w:rPr>
          <w:rStyle w:val="Refdecomentrio"/>
        </w:rPr>
        <w:annotationRef/>
      </w:r>
      <w:r>
        <w:t>É o mesmo título do 1.1.</w:t>
      </w:r>
    </w:p>
  </w:comment>
  <w:comment w:id="6" w:author="Willian" w:date="2016-10-03T20:54:00Z" w:initials="WFSP">
    <w:p w14:paraId="617E1850" w14:textId="0FB52968" w:rsidR="008A66D9" w:rsidRDefault="008A66D9">
      <w:pPr>
        <w:pStyle w:val="Textodecomentrio"/>
      </w:pPr>
      <w:r>
        <w:rPr>
          <w:rStyle w:val="Refdecomentrio"/>
        </w:rPr>
        <w:annotationRef/>
      </w:r>
      <w:r>
        <w:t>Modificado. (Modifiquei o título 1. também)</w:t>
      </w:r>
    </w:p>
  </w:comment>
  <w:comment w:id="18" w:author="Caroline Corrêa Ruiz" w:date="2016-09-27T21:09:00Z" w:initials="CCR">
    <w:p w14:paraId="7EB92C74" w14:textId="738B37CD" w:rsidR="00D13BCB" w:rsidRDefault="00D13BCB">
      <w:pPr>
        <w:pStyle w:val="Textodecomentrio"/>
      </w:pPr>
      <w:r>
        <w:rPr>
          <w:rStyle w:val="Refdecomentrio"/>
        </w:rPr>
        <w:annotationRef/>
      </w:r>
      <w:r>
        <w:t>Não faz parte do texto? Será eliminado?</w:t>
      </w:r>
    </w:p>
  </w:comment>
  <w:comment w:id="21" w:author="Caroline Corrêa Ruiz" w:date="2016-09-27T21:09:00Z" w:initials="CCR">
    <w:p w14:paraId="7F343334" w14:textId="0F53CC47" w:rsidR="00D13BCB" w:rsidRDefault="00D13BCB">
      <w:pPr>
        <w:pStyle w:val="Textodecomentrio"/>
      </w:pPr>
      <w:r>
        <w:rPr>
          <w:rStyle w:val="Refdecomentrio"/>
        </w:rPr>
        <w:annotationRef/>
      </w:r>
      <w:r>
        <w:t>Não faz parte do texto? Será eliminado?</w:t>
      </w:r>
    </w:p>
  </w:comment>
  <w:comment w:id="22" w:author="Carneiro Pinto da Silva, Fernando" w:date="2016-09-08T16:50:00Z" w:initials="CPdSF">
    <w:p w14:paraId="06AE8389" w14:textId="77777777" w:rsidR="00D13BCB" w:rsidRDefault="00D13BCB" w:rsidP="00626E67">
      <w:pPr>
        <w:pStyle w:val="Textodecomentrio"/>
      </w:pPr>
      <w:r>
        <w:rPr>
          <w:rStyle w:val="Refdecomentrio"/>
        </w:rPr>
        <w:annotationRef/>
      </w:r>
      <w:r>
        <w:t>Artigo definido feminino ou masculino?</w:t>
      </w:r>
    </w:p>
  </w:comment>
  <w:comment w:id="23" w:author="Willian" w:date="2016-09-18T16:24:00Z" w:initials="WFSP">
    <w:p w14:paraId="0DB5E888" w14:textId="46E4DC01" w:rsidR="00D13BCB" w:rsidRDefault="00D13BCB">
      <w:pPr>
        <w:pStyle w:val="Textodecomentrio"/>
      </w:pPr>
      <w:r>
        <w:rPr>
          <w:rStyle w:val="Refdecomentrio"/>
        </w:rPr>
        <w:annotationRef/>
      </w:r>
      <w:r>
        <w:t>Vamos padronizar para o feminino, já que estamos falando DAS APIS. “... cuidar para que as APIs mais baixas que a alvo (target)...”</w:t>
      </w:r>
    </w:p>
  </w:comment>
  <w:comment w:id="24" w:author="Carneiro Pinto da Silva, Fernando" w:date="2016-09-19T16:28:00Z" w:initials="CPdSF">
    <w:p w14:paraId="45474824" w14:textId="67AC1EF7" w:rsidR="00D13BCB" w:rsidRDefault="00D13BCB">
      <w:pPr>
        <w:pStyle w:val="Textodecomentrio"/>
      </w:pPr>
      <w:r>
        <w:rPr>
          <w:rStyle w:val="Refdecomentrio"/>
        </w:rPr>
        <w:annotationRef/>
      </w:r>
      <w:r w:rsidRPr="004F79C1">
        <w:t>Comentário mantido para termos como referência</w:t>
      </w:r>
      <w:r>
        <w:t xml:space="preserve"> a regra.</w:t>
      </w:r>
    </w:p>
  </w:comment>
  <w:comment w:id="110" w:author="Caroline Corrêa Ruiz" w:date="2016-09-28T19:48:00Z" w:initials="CCR">
    <w:p w14:paraId="3FF0634D" w14:textId="16D7C4F8" w:rsidR="00D13BCB" w:rsidRDefault="00D13BCB">
      <w:pPr>
        <w:pStyle w:val="Textodecomentrio"/>
      </w:pPr>
      <w:r>
        <w:rPr>
          <w:rStyle w:val="Refdecomentrio"/>
        </w:rPr>
        <w:annotationRef/>
      </w:r>
      <w:r>
        <w:t>Não entendi do que se trata.</w:t>
      </w:r>
    </w:p>
  </w:comment>
  <w:comment w:id="111" w:author="Willian" w:date="2016-10-03T21:20:00Z" w:initials="WFSP">
    <w:p w14:paraId="58A55754" w14:textId="4CE7E089" w:rsidR="00FF53A1" w:rsidRDefault="00FF53A1">
      <w:pPr>
        <w:pStyle w:val="Textodecomentrio"/>
      </w:pPr>
      <w:r>
        <w:rPr>
          <w:rStyle w:val="Refdecomentrio"/>
        </w:rPr>
        <w:annotationRef/>
      </w:r>
      <w:r>
        <w:t>Ok</w:t>
      </w:r>
    </w:p>
  </w:comment>
  <w:comment w:id="121" w:author="Willian" w:date="2016-10-03T22:27:00Z" w:initials="WFSP">
    <w:p w14:paraId="254CCD5C" w14:textId="0E87B6CE" w:rsidR="00430ABA" w:rsidRDefault="00430ABA">
      <w:pPr>
        <w:pStyle w:val="Textodecomentrio"/>
      </w:pPr>
      <w:r>
        <w:rPr>
          <w:rStyle w:val="Refdecomentrio"/>
        </w:rPr>
        <w:annotationRef/>
      </w:r>
      <w:r>
        <w:rPr>
          <w:b/>
        </w:rPr>
        <w:t>Caroline Corrêa Ruiz</w:t>
      </w:r>
      <w:r>
        <w:br/>
      </w:r>
      <w:r>
        <w:t>Os dois o que? Elementos?</w:t>
      </w:r>
    </w:p>
  </w:comment>
  <w:comment w:id="122" w:author="Willian" w:date="2016-10-03T22:27:00Z" w:initials="WFSP">
    <w:p w14:paraId="077CAB12" w14:textId="6824B53E" w:rsidR="00430ABA" w:rsidRDefault="00430ABA">
      <w:pPr>
        <w:pStyle w:val="Textodecomentrio"/>
      </w:pPr>
      <w:r>
        <w:rPr>
          <w:rStyle w:val="Refdecomentrio"/>
        </w:rPr>
        <w:annotationRef/>
      </w:r>
      <w:r>
        <w:t>Recoloquei o comentário para mantermos um histórico.</w:t>
      </w:r>
      <w:bookmarkStart w:id="123" w:name="_GoBack"/>
      <w:bookmarkEnd w:id="123"/>
    </w:p>
  </w:comment>
  <w:comment w:id="124" w:author="Caroline Corrêa Ruiz" w:date="2016-09-29T18:11:00Z" w:initials="CCR">
    <w:p w14:paraId="4934F39F" w14:textId="03A54CFA" w:rsidR="00D13BCB" w:rsidRDefault="00D13BCB">
      <w:pPr>
        <w:pStyle w:val="Textodecomentrio"/>
      </w:pPr>
      <w:r>
        <w:rPr>
          <w:rStyle w:val="Refdecomentrio"/>
        </w:rPr>
        <w:annotationRef/>
      </w:r>
      <w:r>
        <w:t>Os dois o que? Elementos?</w:t>
      </w:r>
    </w:p>
  </w:comment>
  <w:comment w:id="129" w:author="Caroline Corrêa Ruiz" w:date="2016-09-29T18:16:00Z" w:initials="CCR">
    <w:p w14:paraId="78C25C2A" w14:textId="1253761E" w:rsidR="00D13BCB" w:rsidRDefault="00D13BCB">
      <w:pPr>
        <w:pStyle w:val="Textodecomentrio"/>
      </w:pPr>
      <w:r>
        <w:rPr>
          <w:rStyle w:val="Refdecomentrio"/>
        </w:rPr>
        <w:annotationRef/>
      </w:r>
      <w:r>
        <w:t>Esse ele refere-se ao ID e não à classe R, certo?</w:t>
      </w:r>
    </w:p>
  </w:comment>
  <w:comment w:id="130" w:author="Willian" w:date="2016-10-03T22:23:00Z" w:initials="WFSP">
    <w:p w14:paraId="7EFB3F26" w14:textId="343CE644" w:rsidR="00430ABA" w:rsidRDefault="00430ABA">
      <w:pPr>
        <w:pStyle w:val="Textodecomentrio"/>
      </w:pPr>
      <w:r>
        <w:rPr>
          <w:rStyle w:val="Refdecomentrio"/>
        </w:rPr>
        <w:annotationRef/>
      </w:r>
      <w:r>
        <w:t>Isso. Refere-se ao ID</w:t>
      </w:r>
    </w:p>
  </w:comment>
  <w:comment w:id="143" w:author="Caroline Corrêa Ruiz" w:date="2016-09-29T18:42:00Z" w:initials="CCR">
    <w:p w14:paraId="055A60E7" w14:textId="06F5B493" w:rsidR="00D13BCB" w:rsidRDefault="00D13BCB">
      <w:pPr>
        <w:pStyle w:val="Textodecomentrio"/>
      </w:pPr>
      <w:r>
        <w:rPr>
          <w:rStyle w:val="Refdecomentrio"/>
        </w:rPr>
        <w:annotationRef/>
      </w:r>
      <w:r>
        <w:t>Não seria um dispositivo físico em vez de “de físico”?</w:t>
      </w:r>
    </w:p>
  </w:comment>
  <w:comment w:id="144" w:author="Willian" w:date="2016-10-03T22:22:00Z" w:initials="WFSP">
    <w:p w14:paraId="02DD84F9" w14:textId="311147C6" w:rsidR="00430ABA" w:rsidRDefault="00430ABA">
      <w:pPr>
        <w:pStyle w:val="Textodecomentrio"/>
      </w:pPr>
      <w:r>
        <w:rPr>
          <w:rStyle w:val="Refdecomentrio"/>
        </w:rPr>
        <w:annotationRef/>
      </w:r>
      <w:r>
        <w:t>Sim</w:t>
      </w:r>
    </w:p>
  </w:comment>
  <w:comment w:id="150" w:author="Carneiro Pinto da Silva, Fernando" w:date="2016-09-19T17:25:00Z" w:initials="CPdSF">
    <w:p w14:paraId="46A86ECA" w14:textId="6F232417" w:rsidR="00D13BCB" w:rsidRDefault="00D13BCB">
      <w:pPr>
        <w:pStyle w:val="Textodecomentrio"/>
      </w:pPr>
      <w:r>
        <w:rPr>
          <w:rStyle w:val="Refdecomentrio"/>
        </w:rPr>
        <w:annotationRef/>
      </w:r>
      <w:r>
        <w:t xml:space="preserve">Não seria </w:t>
      </w:r>
      <w:r w:rsidRPr="007F0DF0">
        <w:rPr>
          <w:b/>
        </w:rPr>
        <w:t>Start</w:t>
      </w:r>
      <w:r>
        <w:t>?</w:t>
      </w:r>
    </w:p>
  </w:comment>
  <w:comment w:id="151" w:author="Willian" w:date="2016-10-03T22:21:00Z" w:initials="WFSP">
    <w:p w14:paraId="095FFFA2" w14:textId="70F8D4AD" w:rsidR="00430ABA" w:rsidRDefault="00430ABA">
      <w:pPr>
        <w:pStyle w:val="Textodecomentrio"/>
      </w:pPr>
      <w:r>
        <w:rPr>
          <w:rStyle w:val="Refdecomentrio"/>
        </w:rPr>
        <w:annotationRef/>
      </w:r>
      <w:r>
        <w:t>Correto</w:t>
      </w:r>
    </w:p>
  </w:comment>
  <w:comment w:id="157" w:author="Caroline Corrêa Ruiz" w:date="2016-09-29T19:04:00Z" w:initials="CCR">
    <w:p w14:paraId="24D2BA28" w14:textId="648E4B45" w:rsidR="00D13BCB" w:rsidRDefault="00D13BCB">
      <w:pPr>
        <w:pStyle w:val="Textodecomentrio"/>
      </w:pPr>
      <w:r>
        <w:rPr>
          <w:rStyle w:val="Refdecomentrio"/>
        </w:rPr>
        <w:annotationRef/>
      </w:r>
      <w:r>
        <w:t>Eu reveria o uso desta palavra. Se for no sentido de acompanhar, eu usaria a palavra acompanhar mesmo. Se for no sentido de ver, também creio que a própria palavra ver seria mais adequada ao contexto.</w:t>
      </w:r>
    </w:p>
  </w:comment>
  <w:comment w:id="158" w:author="Willian" w:date="2016-10-03T22:20:00Z" w:initials="WFSP">
    <w:p w14:paraId="2640766F" w14:textId="7D7EBF5A" w:rsidR="00430ABA" w:rsidRDefault="00430ABA">
      <w:pPr>
        <w:pStyle w:val="Textodecomentrio"/>
      </w:pPr>
      <w:r>
        <w:rPr>
          <w:rStyle w:val="Refdecomentrio"/>
        </w:rPr>
        <w:annotationRef/>
      </w:r>
      <w:r>
        <w:t>Ok</w:t>
      </w:r>
    </w:p>
  </w:comment>
  <w:comment w:id="161" w:author="Caroline Corrêa Ruiz" w:date="2016-09-29T19:05:00Z" w:initials="CCR">
    <w:p w14:paraId="12A926D0" w14:textId="2EFB1F54" w:rsidR="00D13BCB" w:rsidRDefault="00D13BCB">
      <w:pPr>
        <w:pStyle w:val="Textodecomentrio"/>
      </w:pPr>
      <w:r>
        <w:rPr>
          <w:rStyle w:val="Refdecomentrio"/>
        </w:rPr>
        <w:annotationRef/>
      </w:r>
      <w:r>
        <w:t>Nela? Não seria nele, no app? Ou mesmo no textView também seria nele. Rever.</w:t>
      </w:r>
    </w:p>
  </w:comment>
  <w:comment w:id="162" w:author="Willian" w:date="2016-10-03T22:21:00Z" w:initials="WFSP">
    <w:p w14:paraId="027FD1BE" w14:textId="552BB8DE" w:rsidR="00430ABA" w:rsidRDefault="00430ABA">
      <w:pPr>
        <w:pStyle w:val="Textodecomentrio"/>
      </w:pPr>
      <w:r>
        <w:rPr>
          <w:rStyle w:val="Refdecomentrio"/>
        </w:rPr>
        <w:annotationRef/>
      </w:r>
      <w:r>
        <w:t>Nele, no textView</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A8EBDB8" w15:done="0"/>
  <w15:commentEx w15:paraId="617E1850" w15:paraIdParent="7A8EBDB8" w15:done="0"/>
  <w15:commentEx w15:paraId="7EB92C74" w15:done="0"/>
  <w15:commentEx w15:paraId="7F343334" w15:done="0"/>
  <w15:commentEx w15:paraId="06AE8389" w15:done="0"/>
  <w15:commentEx w15:paraId="0DB5E888" w15:paraIdParent="06AE8389" w15:done="0"/>
  <w15:commentEx w15:paraId="45474824" w15:paraIdParent="06AE8389" w15:done="0"/>
  <w15:commentEx w15:paraId="3FF0634D" w15:done="0"/>
  <w15:commentEx w15:paraId="58A55754" w15:paraIdParent="3FF0634D" w15:done="0"/>
  <w15:commentEx w15:paraId="254CCD5C" w15:done="0"/>
  <w15:commentEx w15:paraId="077CAB12" w15:paraIdParent="254CCD5C" w15:done="0"/>
  <w15:commentEx w15:paraId="4934F39F" w15:done="0"/>
  <w15:commentEx w15:paraId="78C25C2A" w15:done="0"/>
  <w15:commentEx w15:paraId="7EFB3F26" w15:paraIdParent="78C25C2A" w15:done="0"/>
  <w15:commentEx w15:paraId="055A60E7" w15:done="0"/>
  <w15:commentEx w15:paraId="02DD84F9" w15:paraIdParent="055A60E7" w15:done="0"/>
  <w15:commentEx w15:paraId="46A86ECA" w15:done="0"/>
  <w15:commentEx w15:paraId="095FFFA2" w15:paraIdParent="46A86ECA" w15:done="0"/>
  <w15:commentEx w15:paraId="24D2BA28" w15:done="0"/>
  <w15:commentEx w15:paraId="2640766F" w15:paraIdParent="24D2BA28" w15:done="0"/>
  <w15:commentEx w15:paraId="12A926D0" w15:done="0"/>
  <w15:commentEx w15:paraId="027FD1BE" w15:paraIdParent="12A926D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Trebuchet MS">
    <w:panose1 w:val="020B0603020202020204"/>
    <w:charset w:val="00"/>
    <w:family w:val="auto"/>
    <w:pitch w:val="variable"/>
    <w:sig w:usb0="00000287" w:usb1="00000000" w:usb2="00000000" w:usb3="00000000" w:csb0="0000009F" w:csb1="00000000"/>
  </w:font>
  <w:font w:name="Segoe UI">
    <w:altName w:val="Calibri"/>
    <w:charset w:val="00"/>
    <w:family w:val="swiss"/>
    <w:pitch w:val="variable"/>
    <w:sig w:usb0="E10022FF" w:usb1="C000E47F" w:usb2="00000029" w:usb3="00000000" w:csb0="000001DF" w:csb1="00000000"/>
  </w:font>
  <w:font w:name="Consolas">
    <w:panose1 w:val="020B0609020204030204"/>
    <w:charset w:val="00"/>
    <w:family w:val="auto"/>
    <w:pitch w:val="variable"/>
    <w:sig w:usb0="E10002FF" w:usb1="4000FCFF" w:usb2="00000009" w:usb3="00000000" w:csb0="0000019F" w:csb1="00000000"/>
  </w:font>
  <w:font w:name="MingLiU">
    <w:panose1 w:val="02020509000000000000"/>
    <w:charset w:val="88"/>
    <w:family w:val="auto"/>
    <w:pitch w:val="variable"/>
    <w:sig w:usb0="A00002FF" w:usb1="28CFFCFA" w:usb2="00000016" w:usb3="00000000" w:csb0="00100001"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4A28535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56A2F78"/>
    <w:lvl w:ilvl="0">
      <w:start w:val="1"/>
      <w:numFmt w:val="decimal"/>
      <w:lvlText w:val="%1."/>
      <w:lvlJc w:val="left"/>
      <w:pPr>
        <w:tabs>
          <w:tab w:val="num" w:pos="1492"/>
        </w:tabs>
        <w:ind w:left="1492" w:hanging="360"/>
      </w:pPr>
    </w:lvl>
  </w:abstractNum>
  <w:abstractNum w:abstractNumId="2">
    <w:nsid w:val="FFFFFF7D"/>
    <w:multiLevelType w:val="singleLevel"/>
    <w:tmpl w:val="5A2A7A68"/>
    <w:lvl w:ilvl="0">
      <w:start w:val="1"/>
      <w:numFmt w:val="decimal"/>
      <w:lvlText w:val="%1."/>
      <w:lvlJc w:val="left"/>
      <w:pPr>
        <w:tabs>
          <w:tab w:val="num" w:pos="1209"/>
        </w:tabs>
        <w:ind w:left="1209" w:hanging="360"/>
      </w:pPr>
    </w:lvl>
  </w:abstractNum>
  <w:abstractNum w:abstractNumId="3">
    <w:nsid w:val="FFFFFF7E"/>
    <w:multiLevelType w:val="singleLevel"/>
    <w:tmpl w:val="4C40BF24"/>
    <w:lvl w:ilvl="0">
      <w:start w:val="1"/>
      <w:numFmt w:val="decimal"/>
      <w:lvlText w:val="%1."/>
      <w:lvlJc w:val="left"/>
      <w:pPr>
        <w:tabs>
          <w:tab w:val="num" w:pos="926"/>
        </w:tabs>
        <w:ind w:left="926" w:hanging="360"/>
      </w:pPr>
    </w:lvl>
  </w:abstractNum>
  <w:abstractNum w:abstractNumId="4">
    <w:nsid w:val="FFFFFF7F"/>
    <w:multiLevelType w:val="singleLevel"/>
    <w:tmpl w:val="600C1C82"/>
    <w:lvl w:ilvl="0">
      <w:start w:val="1"/>
      <w:numFmt w:val="decimal"/>
      <w:lvlText w:val="%1."/>
      <w:lvlJc w:val="left"/>
      <w:pPr>
        <w:tabs>
          <w:tab w:val="num" w:pos="643"/>
        </w:tabs>
        <w:ind w:left="643" w:hanging="360"/>
      </w:pPr>
    </w:lvl>
  </w:abstractNum>
  <w:abstractNum w:abstractNumId="5">
    <w:nsid w:val="FFFFFF80"/>
    <w:multiLevelType w:val="singleLevel"/>
    <w:tmpl w:val="CFB61206"/>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E6A80F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1D9E989C"/>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49281AB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2182BC6E"/>
    <w:lvl w:ilvl="0">
      <w:start w:val="1"/>
      <w:numFmt w:val="decimal"/>
      <w:lvlText w:val="%1."/>
      <w:lvlJc w:val="left"/>
      <w:pPr>
        <w:tabs>
          <w:tab w:val="num" w:pos="360"/>
        </w:tabs>
        <w:ind w:left="360" w:hanging="360"/>
      </w:pPr>
    </w:lvl>
  </w:abstractNum>
  <w:abstractNum w:abstractNumId="10">
    <w:nsid w:val="FFFFFF89"/>
    <w:multiLevelType w:val="singleLevel"/>
    <w:tmpl w:val="6516617E"/>
    <w:lvl w:ilvl="0">
      <w:start w:val="1"/>
      <w:numFmt w:val="bullet"/>
      <w:lvlText w:val=""/>
      <w:lvlJc w:val="left"/>
      <w:pPr>
        <w:tabs>
          <w:tab w:val="num" w:pos="360"/>
        </w:tabs>
        <w:ind w:left="360" w:hanging="360"/>
      </w:pPr>
      <w:rPr>
        <w:rFonts w:ascii="Symbol" w:hAnsi="Symbol" w:hint="default"/>
      </w:rPr>
    </w:lvl>
  </w:abstractNum>
  <w:abstractNum w:abstractNumId="11">
    <w:nsid w:val="04096FA5"/>
    <w:multiLevelType w:val="hybridMultilevel"/>
    <w:tmpl w:val="356CF6F2"/>
    <w:lvl w:ilvl="0" w:tplc="4328B7FE">
      <w:start w:val="1"/>
      <w:numFmt w:val="upp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064F251D"/>
    <w:multiLevelType w:val="multilevel"/>
    <w:tmpl w:val="0BE0DF14"/>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07E20735"/>
    <w:multiLevelType w:val="multilevel"/>
    <w:tmpl w:val="3D7AC8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nsid w:val="08420520"/>
    <w:multiLevelType w:val="multilevel"/>
    <w:tmpl w:val="B4AA87A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08A54B6F"/>
    <w:multiLevelType w:val="multilevel"/>
    <w:tmpl w:val="3D8811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10F65DC7"/>
    <w:multiLevelType w:val="multilevel"/>
    <w:tmpl w:val="DD745AB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13085C0B"/>
    <w:multiLevelType w:val="multilevel"/>
    <w:tmpl w:val="CAD4DB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nsid w:val="13322286"/>
    <w:multiLevelType w:val="multilevel"/>
    <w:tmpl w:val="724EB51C"/>
    <w:lvl w:ilvl="0">
      <w:start w:val="1"/>
      <w:numFmt w:val="bullet"/>
      <w:lvlText w:val="●"/>
      <w:lvlJc w:val="left"/>
      <w:pPr>
        <w:ind w:left="720" w:firstLine="360"/>
      </w:pPr>
      <w:rPr>
        <w:rFonts w:ascii="Arial" w:eastAsia="Arial" w:hAnsi="Arial" w:cs="Arial"/>
        <w:b w:val="0"/>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nsid w:val="142D43E3"/>
    <w:multiLevelType w:val="multilevel"/>
    <w:tmpl w:val="414675C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14675DBC"/>
    <w:multiLevelType w:val="multilevel"/>
    <w:tmpl w:val="83FCBB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16AA21C2"/>
    <w:multiLevelType w:val="multilevel"/>
    <w:tmpl w:val="9A2057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nsid w:val="188B3B98"/>
    <w:multiLevelType w:val="multilevel"/>
    <w:tmpl w:val="EB884620"/>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3">
    <w:nsid w:val="196F7607"/>
    <w:multiLevelType w:val="multilevel"/>
    <w:tmpl w:val="170EC02C"/>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20E768E6"/>
    <w:multiLevelType w:val="multilevel"/>
    <w:tmpl w:val="C5EC69BE"/>
    <w:lvl w:ilvl="0">
      <w:start w:val="1"/>
      <w:numFmt w:val="decimal"/>
      <w:lvlText w:val="%1."/>
      <w:lvlJc w:val="right"/>
      <w:pPr>
        <w:ind w:left="720" w:firstLine="360"/>
      </w:pPr>
      <w:rPr>
        <w:color w:val="FFFFFF"/>
        <w:highlight w:val="white"/>
        <w:u w:val="none"/>
      </w:rPr>
    </w:lvl>
    <w:lvl w:ilvl="1">
      <w:start w:val="1"/>
      <w:numFmt w:val="decimal"/>
      <w:lvlText w:val="%1.%2."/>
      <w:lvlJc w:val="right"/>
      <w:pPr>
        <w:ind w:left="1440" w:firstLine="1080"/>
      </w:pPr>
      <w:rPr>
        <w:color w:val="6AA84F"/>
        <w:u w:val="none"/>
      </w:rPr>
    </w:lvl>
    <w:lvl w:ilvl="2">
      <w:start w:val="1"/>
      <w:numFmt w:val="decimal"/>
      <w:lvlText w:val="%1.%2.%3."/>
      <w:lvlJc w:val="right"/>
      <w:pPr>
        <w:ind w:left="-1800" w:firstLine="1800"/>
      </w:pPr>
      <w:rPr>
        <w:color w:val="6AA84F"/>
        <w:u w:val="none"/>
      </w:rPr>
    </w:lvl>
    <w:lvl w:ilvl="3">
      <w:start w:val="1"/>
      <w:numFmt w:val="decimal"/>
      <w:pStyle w:val="Ttulo4"/>
      <w:lvlText w:val="%1.%2.%3.%4."/>
      <w:lvlJc w:val="right"/>
      <w:pPr>
        <w:ind w:left="2880" w:firstLine="2520"/>
      </w:pPr>
      <w:rPr>
        <w:color w:val="70AD47" w:themeColor="accent6"/>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25">
    <w:nsid w:val="247A1D42"/>
    <w:multiLevelType w:val="multilevel"/>
    <w:tmpl w:val="66C63B7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nsid w:val="26860C86"/>
    <w:multiLevelType w:val="multilevel"/>
    <w:tmpl w:val="2B0A9DD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nsid w:val="2F9F1A85"/>
    <w:multiLevelType w:val="multilevel"/>
    <w:tmpl w:val="2A6A834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nsid w:val="30706BF1"/>
    <w:multiLevelType w:val="multilevel"/>
    <w:tmpl w:val="A1245DD2"/>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nsid w:val="344453D0"/>
    <w:multiLevelType w:val="multilevel"/>
    <w:tmpl w:val="D4CC3C6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nsid w:val="34B8302B"/>
    <w:multiLevelType w:val="multilevel"/>
    <w:tmpl w:val="31DC47F4"/>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31">
    <w:nsid w:val="3CBF2FF7"/>
    <w:multiLevelType w:val="multilevel"/>
    <w:tmpl w:val="8978530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3FAB5512"/>
    <w:multiLevelType w:val="multilevel"/>
    <w:tmpl w:val="A1445C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nsid w:val="401D56E3"/>
    <w:multiLevelType w:val="multilevel"/>
    <w:tmpl w:val="076AA95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nsid w:val="43D041B8"/>
    <w:multiLevelType w:val="multilevel"/>
    <w:tmpl w:val="E71CBF5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nsid w:val="44A66576"/>
    <w:multiLevelType w:val="multilevel"/>
    <w:tmpl w:val="44F4A6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nsid w:val="47B702EE"/>
    <w:multiLevelType w:val="multilevel"/>
    <w:tmpl w:val="4664FA9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nsid w:val="47C51B47"/>
    <w:multiLevelType w:val="multilevel"/>
    <w:tmpl w:val="76CE4E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nsid w:val="4A4D346B"/>
    <w:multiLevelType w:val="multilevel"/>
    <w:tmpl w:val="324AA0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4A83504A"/>
    <w:multiLevelType w:val="multilevel"/>
    <w:tmpl w:val="CB18095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4FF2406B"/>
    <w:multiLevelType w:val="multilevel"/>
    <w:tmpl w:val="2FC64A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nsid w:val="538A2DD4"/>
    <w:multiLevelType w:val="multilevel"/>
    <w:tmpl w:val="AC92E8C2"/>
    <w:lvl w:ilvl="0">
      <w:start w:val="1"/>
      <w:numFmt w:val="bullet"/>
      <w:lvlText w:val="●"/>
      <w:lvlJc w:val="left"/>
      <w:pPr>
        <w:ind w:left="720" w:firstLine="360"/>
      </w:pPr>
      <w:rPr>
        <w:rFonts w:ascii="Arial" w:eastAsia="Arial" w:hAnsi="Arial" w:cs="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2">
    <w:nsid w:val="585F7BF6"/>
    <w:multiLevelType w:val="multilevel"/>
    <w:tmpl w:val="B8DED46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nsid w:val="5CC821DC"/>
    <w:multiLevelType w:val="multilevel"/>
    <w:tmpl w:val="6F1298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4">
    <w:nsid w:val="638368C6"/>
    <w:multiLevelType w:val="multilevel"/>
    <w:tmpl w:val="6C7A22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nsid w:val="666C7FDB"/>
    <w:multiLevelType w:val="multilevel"/>
    <w:tmpl w:val="7318C72E"/>
    <w:lvl w:ilvl="0">
      <w:start w:val="1"/>
      <w:numFmt w:val="bullet"/>
      <w:lvlText w:val="●"/>
      <w:lvlJc w:val="left"/>
      <w:pPr>
        <w:ind w:left="720" w:firstLine="360"/>
      </w:pPr>
      <w:rPr>
        <w:rFonts w:ascii="Arial" w:eastAsia="Arial" w:hAnsi="Arial" w:cs="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6">
    <w:nsid w:val="6E0B70BC"/>
    <w:multiLevelType w:val="multilevel"/>
    <w:tmpl w:val="33E655D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7">
    <w:nsid w:val="71033EB8"/>
    <w:multiLevelType w:val="multilevel"/>
    <w:tmpl w:val="AE44F5F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8">
    <w:nsid w:val="78EF3AFD"/>
    <w:multiLevelType w:val="multilevel"/>
    <w:tmpl w:val="536242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9">
    <w:nsid w:val="79B15090"/>
    <w:multiLevelType w:val="multilevel"/>
    <w:tmpl w:val="BFACA2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32"/>
  </w:num>
  <w:num w:numId="2">
    <w:abstractNumId w:val="30"/>
  </w:num>
  <w:num w:numId="3">
    <w:abstractNumId w:val="23"/>
  </w:num>
  <w:num w:numId="4">
    <w:abstractNumId w:val="31"/>
  </w:num>
  <w:num w:numId="5">
    <w:abstractNumId w:val="33"/>
  </w:num>
  <w:num w:numId="6">
    <w:abstractNumId w:val="29"/>
  </w:num>
  <w:num w:numId="7">
    <w:abstractNumId w:val="19"/>
  </w:num>
  <w:num w:numId="8">
    <w:abstractNumId w:val="47"/>
  </w:num>
  <w:num w:numId="9">
    <w:abstractNumId w:val="45"/>
  </w:num>
  <w:num w:numId="10">
    <w:abstractNumId w:val="43"/>
  </w:num>
  <w:num w:numId="11">
    <w:abstractNumId w:val="16"/>
  </w:num>
  <w:num w:numId="12">
    <w:abstractNumId w:val="26"/>
  </w:num>
  <w:num w:numId="13">
    <w:abstractNumId w:val="21"/>
  </w:num>
  <w:num w:numId="14">
    <w:abstractNumId w:val="28"/>
  </w:num>
  <w:num w:numId="15">
    <w:abstractNumId w:val="38"/>
  </w:num>
  <w:num w:numId="16">
    <w:abstractNumId w:val="15"/>
  </w:num>
  <w:num w:numId="17">
    <w:abstractNumId w:val="44"/>
  </w:num>
  <w:num w:numId="18">
    <w:abstractNumId w:val="39"/>
  </w:num>
  <w:num w:numId="19">
    <w:abstractNumId w:val="35"/>
  </w:num>
  <w:num w:numId="20">
    <w:abstractNumId w:val="27"/>
  </w:num>
  <w:num w:numId="21">
    <w:abstractNumId w:val="49"/>
  </w:num>
  <w:num w:numId="22">
    <w:abstractNumId w:val="40"/>
  </w:num>
  <w:num w:numId="23">
    <w:abstractNumId w:val="46"/>
  </w:num>
  <w:num w:numId="24">
    <w:abstractNumId w:val="36"/>
  </w:num>
  <w:num w:numId="25">
    <w:abstractNumId w:val="24"/>
  </w:num>
  <w:num w:numId="26">
    <w:abstractNumId w:val="34"/>
  </w:num>
  <w:num w:numId="27">
    <w:abstractNumId w:val="13"/>
  </w:num>
  <w:num w:numId="28">
    <w:abstractNumId w:val="20"/>
  </w:num>
  <w:num w:numId="29">
    <w:abstractNumId w:val="17"/>
  </w:num>
  <w:num w:numId="30">
    <w:abstractNumId w:val="14"/>
  </w:num>
  <w:num w:numId="31">
    <w:abstractNumId w:val="25"/>
  </w:num>
  <w:num w:numId="32">
    <w:abstractNumId w:val="18"/>
  </w:num>
  <w:num w:numId="33">
    <w:abstractNumId w:val="41"/>
  </w:num>
  <w:num w:numId="34">
    <w:abstractNumId w:val="12"/>
  </w:num>
  <w:num w:numId="35">
    <w:abstractNumId w:val="37"/>
  </w:num>
  <w:num w:numId="36">
    <w:abstractNumId w:val="48"/>
  </w:num>
  <w:num w:numId="37">
    <w:abstractNumId w:val="22"/>
  </w:num>
  <w:num w:numId="38">
    <w:abstractNumId w:val="42"/>
  </w:num>
  <w:num w:numId="39">
    <w:abstractNumId w:val="1"/>
  </w:num>
  <w:num w:numId="40">
    <w:abstractNumId w:val="2"/>
  </w:num>
  <w:num w:numId="41">
    <w:abstractNumId w:val="3"/>
  </w:num>
  <w:num w:numId="42">
    <w:abstractNumId w:val="4"/>
  </w:num>
  <w:num w:numId="43">
    <w:abstractNumId w:val="9"/>
  </w:num>
  <w:num w:numId="44">
    <w:abstractNumId w:val="0"/>
  </w:num>
  <w:num w:numId="45">
    <w:abstractNumId w:val="5"/>
  </w:num>
  <w:num w:numId="46">
    <w:abstractNumId w:val="6"/>
  </w:num>
  <w:num w:numId="47">
    <w:abstractNumId w:val="7"/>
  </w:num>
  <w:num w:numId="48">
    <w:abstractNumId w:val="8"/>
  </w:num>
  <w:num w:numId="49">
    <w:abstractNumId w:val="10"/>
  </w:num>
  <w:num w:numId="50">
    <w:abstractNumId w:val="1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arneiro Pinto da Silva, Fernando">
    <w15:presenceInfo w15:providerId="AD" w15:userId="S-1-5-21-1085031214-2000478354-839522115-543750"/>
  </w15:person>
  <w15:person w15:author="Willian">
    <w15:presenceInfo w15:providerId="None" w15:userId="Will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isplayBackgroundShape/>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381"/>
    <w:rsid w:val="00010DB4"/>
    <w:rsid w:val="00051E0E"/>
    <w:rsid w:val="000664F5"/>
    <w:rsid w:val="00071C65"/>
    <w:rsid w:val="00071E2D"/>
    <w:rsid w:val="000742BC"/>
    <w:rsid w:val="00085545"/>
    <w:rsid w:val="000A6592"/>
    <w:rsid w:val="000C3E01"/>
    <w:rsid w:val="000D1834"/>
    <w:rsid w:val="000F4077"/>
    <w:rsid w:val="000F679D"/>
    <w:rsid w:val="001042D6"/>
    <w:rsid w:val="00110B72"/>
    <w:rsid w:val="00131AC3"/>
    <w:rsid w:val="0016157E"/>
    <w:rsid w:val="001713CE"/>
    <w:rsid w:val="001D366F"/>
    <w:rsid w:val="001E0BB6"/>
    <w:rsid w:val="00202E46"/>
    <w:rsid w:val="0020425E"/>
    <w:rsid w:val="00207C2C"/>
    <w:rsid w:val="00212523"/>
    <w:rsid w:val="00230D55"/>
    <w:rsid w:val="00253C79"/>
    <w:rsid w:val="00263E92"/>
    <w:rsid w:val="00271887"/>
    <w:rsid w:val="002810C8"/>
    <w:rsid w:val="002866BD"/>
    <w:rsid w:val="002C7262"/>
    <w:rsid w:val="00300B6E"/>
    <w:rsid w:val="003664D8"/>
    <w:rsid w:val="003720AA"/>
    <w:rsid w:val="00376974"/>
    <w:rsid w:val="003A264A"/>
    <w:rsid w:val="003F7AAA"/>
    <w:rsid w:val="0041161A"/>
    <w:rsid w:val="00422D8C"/>
    <w:rsid w:val="00422D9A"/>
    <w:rsid w:val="00430ABA"/>
    <w:rsid w:val="00444D6D"/>
    <w:rsid w:val="00486BF6"/>
    <w:rsid w:val="004A18D1"/>
    <w:rsid w:val="004A5702"/>
    <w:rsid w:val="004A6726"/>
    <w:rsid w:val="004A7A35"/>
    <w:rsid w:val="004C564F"/>
    <w:rsid w:val="004D77F4"/>
    <w:rsid w:val="004F79C1"/>
    <w:rsid w:val="005012D5"/>
    <w:rsid w:val="005052DB"/>
    <w:rsid w:val="00522399"/>
    <w:rsid w:val="00541F14"/>
    <w:rsid w:val="00546EE3"/>
    <w:rsid w:val="005931E2"/>
    <w:rsid w:val="005C6DEB"/>
    <w:rsid w:val="00617173"/>
    <w:rsid w:val="00626E67"/>
    <w:rsid w:val="00643DF6"/>
    <w:rsid w:val="00643ED5"/>
    <w:rsid w:val="006443B5"/>
    <w:rsid w:val="00650D2A"/>
    <w:rsid w:val="006523AE"/>
    <w:rsid w:val="006754D3"/>
    <w:rsid w:val="00675946"/>
    <w:rsid w:val="006B20DA"/>
    <w:rsid w:val="006B4343"/>
    <w:rsid w:val="006D3022"/>
    <w:rsid w:val="006D4B79"/>
    <w:rsid w:val="006D551A"/>
    <w:rsid w:val="006D6CA7"/>
    <w:rsid w:val="006E1E7F"/>
    <w:rsid w:val="006E4CBA"/>
    <w:rsid w:val="007052A7"/>
    <w:rsid w:val="0071586A"/>
    <w:rsid w:val="00727042"/>
    <w:rsid w:val="00740008"/>
    <w:rsid w:val="00744C75"/>
    <w:rsid w:val="007477E4"/>
    <w:rsid w:val="00750452"/>
    <w:rsid w:val="007701CC"/>
    <w:rsid w:val="007703EF"/>
    <w:rsid w:val="00770681"/>
    <w:rsid w:val="00782B00"/>
    <w:rsid w:val="00786B08"/>
    <w:rsid w:val="007923E2"/>
    <w:rsid w:val="007B192A"/>
    <w:rsid w:val="007C3FFC"/>
    <w:rsid w:val="007E40BC"/>
    <w:rsid w:val="007F0DF0"/>
    <w:rsid w:val="008252EA"/>
    <w:rsid w:val="00840038"/>
    <w:rsid w:val="0084747E"/>
    <w:rsid w:val="008631FF"/>
    <w:rsid w:val="008636E6"/>
    <w:rsid w:val="008737B8"/>
    <w:rsid w:val="00875CA3"/>
    <w:rsid w:val="00896B8E"/>
    <w:rsid w:val="008A66D9"/>
    <w:rsid w:val="008D5CC9"/>
    <w:rsid w:val="008F4B5B"/>
    <w:rsid w:val="009143DA"/>
    <w:rsid w:val="00934273"/>
    <w:rsid w:val="009377B0"/>
    <w:rsid w:val="00943E25"/>
    <w:rsid w:val="00944C6F"/>
    <w:rsid w:val="00957E37"/>
    <w:rsid w:val="00961543"/>
    <w:rsid w:val="00987DBB"/>
    <w:rsid w:val="009A590D"/>
    <w:rsid w:val="009A7C20"/>
    <w:rsid w:val="009B0804"/>
    <w:rsid w:val="009B2373"/>
    <w:rsid w:val="009B63F7"/>
    <w:rsid w:val="009C7934"/>
    <w:rsid w:val="00A03953"/>
    <w:rsid w:val="00A16A77"/>
    <w:rsid w:val="00A343AD"/>
    <w:rsid w:val="00A508D4"/>
    <w:rsid w:val="00A64397"/>
    <w:rsid w:val="00A66805"/>
    <w:rsid w:val="00A717F5"/>
    <w:rsid w:val="00A92783"/>
    <w:rsid w:val="00AB17CE"/>
    <w:rsid w:val="00AC1867"/>
    <w:rsid w:val="00AE48E2"/>
    <w:rsid w:val="00B137A9"/>
    <w:rsid w:val="00B17381"/>
    <w:rsid w:val="00B1788E"/>
    <w:rsid w:val="00B22E74"/>
    <w:rsid w:val="00B33089"/>
    <w:rsid w:val="00B454C6"/>
    <w:rsid w:val="00B50303"/>
    <w:rsid w:val="00B5305D"/>
    <w:rsid w:val="00B7314A"/>
    <w:rsid w:val="00B82066"/>
    <w:rsid w:val="00BB6CB4"/>
    <w:rsid w:val="00BD01F8"/>
    <w:rsid w:val="00BD2B7E"/>
    <w:rsid w:val="00BD2BB2"/>
    <w:rsid w:val="00BE6AD0"/>
    <w:rsid w:val="00BF1582"/>
    <w:rsid w:val="00BF525A"/>
    <w:rsid w:val="00C0707E"/>
    <w:rsid w:val="00C26363"/>
    <w:rsid w:val="00C37A7B"/>
    <w:rsid w:val="00C444FE"/>
    <w:rsid w:val="00C9689B"/>
    <w:rsid w:val="00C96F81"/>
    <w:rsid w:val="00CB64D9"/>
    <w:rsid w:val="00CE05C0"/>
    <w:rsid w:val="00CE1AC0"/>
    <w:rsid w:val="00D13BCB"/>
    <w:rsid w:val="00D15164"/>
    <w:rsid w:val="00D16F42"/>
    <w:rsid w:val="00D24732"/>
    <w:rsid w:val="00D3218A"/>
    <w:rsid w:val="00D37D7B"/>
    <w:rsid w:val="00D67A07"/>
    <w:rsid w:val="00D71181"/>
    <w:rsid w:val="00D87791"/>
    <w:rsid w:val="00D9044F"/>
    <w:rsid w:val="00D961E3"/>
    <w:rsid w:val="00DD5940"/>
    <w:rsid w:val="00E1203A"/>
    <w:rsid w:val="00E23AD9"/>
    <w:rsid w:val="00E24533"/>
    <w:rsid w:val="00E25530"/>
    <w:rsid w:val="00E30CCD"/>
    <w:rsid w:val="00E405EC"/>
    <w:rsid w:val="00E5243D"/>
    <w:rsid w:val="00E5249D"/>
    <w:rsid w:val="00E55831"/>
    <w:rsid w:val="00E76B6E"/>
    <w:rsid w:val="00E964FB"/>
    <w:rsid w:val="00ED350D"/>
    <w:rsid w:val="00ED365E"/>
    <w:rsid w:val="00EF71B8"/>
    <w:rsid w:val="00F25E95"/>
    <w:rsid w:val="00F51BDB"/>
    <w:rsid w:val="00F54B0D"/>
    <w:rsid w:val="00F61356"/>
    <w:rsid w:val="00F84FBF"/>
    <w:rsid w:val="00FB73AD"/>
    <w:rsid w:val="00FD17F9"/>
    <w:rsid w:val="00FF27B8"/>
    <w:rsid w:val="00FF2A63"/>
    <w:rsid w:val="00FF53A1"/>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A7B8F"/>
  <w15:docId w15:val="{1C8B0DB5-2F19-4D3A-8838-148A4368F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pt-BR" w:eastAsia="pt-BR" w:bidi="ar-SA"/>
      </w:rPr>
    </w:rPrDefault>
    <w:pPrDefault>
      <w:pPr>
        <w:spacing w:after="200" w:line="276" w:lineRule="auto"/>
        <w:jc w:val="both"/>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3218A"/>
  </w:style>
  <w:style w:type="paragraph" w:styleId="Ttulo1">
    <w:name w:val="heading 1"/>
    <w:basedOn w:val="Normal"/>
    <w:next w:val="Normal"/>
    <w:rsid w:val="00626E67"/>
    <w:pPr>
      <w:keepNext/>
      <w:keepLines/>
      <w:numPr>
        <w:numId w:val="3"/>
      </w:numPr>
      <w:spacing w:before="200"/>
      <w:ind w:left="426" w:hanging="426"/>
      <w:contextualSpacing/>
      <w:jc w:val="left"/>
      <w:outlineLvl w:val="0"/>
    </w:pPr>
    <w:rPr>
      <w:color w:val="70AD47" w:themeColor="accent6"/>
      <w:sz w:val="44"/>
      <w:szCs w:val="32"/>
    </w:rPr>
  </w:style>
  <w:style w:type="paragraph" w:styleId="Ttulo2">
    <w:name w:val="heading 2"/>
    <w:basedOn w:val="Normal"/>
    <w:next w:val="Normal"/>
    <w:rsid w:val="00626E67"/>
    <w:pPr>
      <w:keepNext/>
      <w:keepLines/>
      <w:numPr>
        <w:ilvl w:val="1"/>
        <w:numId w:val="3"/>
      </w:numPr>
      <w:spacing w:before="200"/>
      <w:ind w:left="709"/>
      <w:contextualSpacing/>
      <w:jc w:val="left"/>
      <w:outlineLvl w:val="1"/>
    </w:pPr>
    <w:rPr>
      <w:b/>
      <w:color w:val="70AD47" w:themeColor="accent6"/>
      <w:sz w:val="32"/>
      <w:szCs w:val="26"/>
    </w:rPr>
  </w:style>
  <w:style w:type="paragraph" w:styleId="Ttulo3">
    <w:name w:val="heading 3"/>
    <w:basedOn w:val="Ttulo2"/>
    <w:next w:val="Normal"/>
    <w:rsid w:val="00626E67"/>
    <w:pPr>
      <w:numPr>
        <w:ilvl w:val="2"/>
      </w:numPr>
      <w:ind w:left="851" w:hanging="862"/>
      <w:outlineLvl w:val="2"/>
    </w:pPr>
    <w:rPr>
      <w:b w:val="0"/>
      <w:szCs w:val="22"/>
    </w:rPr>
  </w:style>
  <w:style w:type="paragraph" w:styleId="Ttulo4">
    <w:name w:val="heading 4"/>
    <w:basedOn w:val="Ttulo3"/>
    <w:next w:val="Normal"/>
    <w:rsid w:val="00626E67"/>
    <w:pPr>
      <w:numPr>
        <w:ilvl w:val="3"/>
        <w:numId w:val="25"/>
      </w:numPr>
      <w:spacing w:before="160"/>
      <w:ind w:left="993" w:firstLine="0"/>
      <w:jc w:val="both"/>
      <w:outlineLvl w:val="3"/>
    </w:pPr>
  </w:style>
  <w:style w:type="paragraph" w:styleId="Ttulo5">
    <w:name w:val="heading 5"/>
    <w:basedOn w:val="Normal"/>
    <w:next w:val="Normal"/>
    <w:rsid w:val="00D3218A"/>
    <w:pPr>
      <w:keepNext/>
      <w:keepLines/>
      <w:spacing w:before="160" w:after="0"/>
      <w:contextualSpacing/>
      <w:outlineLvl w:val="4"/>
    </w:pPr>
    <w:rPr>
      <w:rFonts w:ascii="Trebuchet MS" w:eastAsia="Trebuchet MS" w:hAnsi="Trebuchet MS" w:cs="Trebuchet MS"/>
      <w:color w:val="666666"/>
    </w:rPr>
  </w:style>
  <w:style w:type="paragraph" w:styleId="Ttulo6">
    <w:name w:val="heading 6"/>
    <w:basedOn w:val="Normal"/>
    <w:next w:val="Normal"/>
    <w:rsid w:val="00D3218A"/>
    <w:pPr>
      <w:keepNext/>
      <w:keepLines/>
      <w:spacing w:before="160" w:after="0"/>
      <w:contextualSpacing/>
      <w:outlineLvl w:val="5"/>
    </w:pPr>
    <w:rPr>
      <w:rFonts w:ascii="Trebuchet MS" w:eastAsia="Trebuchet MS" w:hAnsi="Trebuchet MS" w:cs="Trebuchet MS"/>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rsid w:val="00D3218A"/>
    <w:tblPr>
      <w:tblCellMar>
        <w:top w:w="0" w:type="dxa"/>
        <w:left w:w="0" w:type="dxa"/>
        <w:bottom w:w="0" w:type="dxa"/>
        <w:right w:w="0" w:type="dxa"/>
      </w:tblCellMar>
    </w:tblPr>
  </w:style>
  <w:style w:type="paragraph" w:styleId="Ttulo">
    <w:name w:val="Title"/>
    <w:basedOn w:val="Normal"/>
    <w:next w:val="Normal"/>
    <w:rsid w:val="00626E67"/>
    <w:pPr>
      <w:keepNext/>
      <w:keepLines/>
      <w:spacing w:after="0"/>
      <w:contextualSpacing/>
    </w:pPr>
    <w:rPr>
      <w:rFonts w:ascii="Trebuchet MS" w:eastAsia="Trebuchet MS" w:hAnsi="Trebuchet MS" w:cs="Trebuchet MS"/>
      <w:sz w:val="48"/>
      <w:szCs w:val="42"/>
    </w:rPr>
  </w:style>
  <w:style w:type="paragraph" w:styleId="Subttulo">
    <w:name w:val="Subtitle"/>
    <w:basedOn w:val="Normal"/>
    <w:next w:val="Normal"/>
    <w:rsid w:val="00D3218A"/>
    <w:pPr>
      <w:keepNext/>
      <w:keepLines/>
      <w:contextualSpacing/>
      <w:jc w:val="center"/>
    </w:pPr>
    <w:rPr>
      <w:rFonts w:ascii="Trebuchet MS" w:eastAsia="Trebuchet MS" w:hAnsi="Trebuchet MS" w:cs="Trebuchet MS"/>
      <w:i/>
      <w:color w:val="666666"/>
      <w:sz w:val="18"/>
      <w:szCs w:val="18"/>
    </w:rPr>
  </w:style>
  <w:style w:type="paragraph" w:styleId="Textodecomentrio">
    <w:name w:val="annotation text"/>
    <w:basedOn w:val="Normal"/>
    <w:link w:val="TextodecomentrioChar"/>
    <w:uiPriority w:val="99"/>
    <w:semiHidden/>
    <w:unhideWhenUsed/>
    <w:rsid w:val="00D3218A"/>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D3218A"/>
    <w:rPr>
      <w:sz w:val="20"/>
      <w:szCs w:val="20"/>
    </w:rPr>
  </w:style>
  <w:style w:type="character" w:styleId="Refdecomentrio">
    <w:name w:val="annotation reference"/>
    <w:basedOn w:val="Fontepargpadro"/>
    <w:uiPriority w:val="99"/>
    <w:semiHidden/>
    <w:unhideWhenUsed/>
    <w:rsid w:val="00D3218A"/>
    <w:rPr>
      <w:sz w:val="16"/>
      <w:szCs w:val="16"/>
    </w:rPr>
  </w:style>
  <w:style w:type="paragraph" w:styleId="Assuntodocomentrio">
    <w:name w:val="annotation subject"/>
    <w:basedOn w:val="Textodecomentrio"/>
    <w:next w:val="Textodecomentrio"/>
    <w:link w:val="AssuntodocomentrioChar"/>
    <w:uiPriority w:val="99"/>
    <w:semiHidden/>
    <w:unhideWhenUsed/>
    <w:rsid w:val="00944C6F"/>
    <w:rPr>
      <w:b/>
      <w:bCs/>
    </w:rPr>
  </w:style>
  <w:style w:type="character" w:customStyle="1" w:styleId="AssuntodocomentrioChar">
    <w:name w:val="Assunto do comentário Char"/>
    <w:basedOn w:val="TextodecomentrioChar"/>
    <w:link w:val="Assuntodocomentrio"/>
    <w:uiPriority w:val="99"/>
    <w:semiHidden/>
    <w:rsid w:val="00944C6F"/>
    <w:rPr>
      <w:b/>
      <w:bCs/>
      <w:sz w:val="20"/>
      <w:szCs w:val="20"/>
    </w:rPr>
  </w:style>
  <w:style w:type="paragraph" w:styleId="Textodebalo">
    <w:name w:val="Balloon Text"/>
    <w:basedOn w:val="Normal"/>
    <w:link w:val="TextodebaloChar"/>
    <w:uiPriority w:val="99"/>
    <w:semiHidden/>
    <w:unhideWhenUsed/>
    <w:rsid w:val="00944C6F"/>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944C6F"/>
    <w:rPr>
      <w:rFonts w:ascii="Segoe UI" w:hAnsi="Segoe UI" w:cs="Segoe UI"/>
      <w:sz w:val="18"/>
      <w:szCs w:val="18"/>
    </w:rPr>
  </w:style>
  <w:style w:type="paragraph" w:styleId="Legenda">
    <w:name w:val="caption"/>
    <w:basedOn w:val="Normal"/>
    <w:next w:val="Normal"/>
    <w:uiPriority w:val="35"/>
    <w:unhideWhenUsed/>
    <w:qFormat/>
    <w:rsid w:val="00E1203A"/>
    <w:pPr>
      <w:spacing w:line="240" w:lineRule="auto"/>
    </w:pPr>
    <w:rPr>
      <w:i/>
      <w:iCs/>
      <w:color w:val="44546A" w:themeColor="text2"/>
      <w:sz w:val="18"/>
      <w:szCs w:val="18"/>
    </w:rPr>
  </w:style>
  <w:style w:type="character" w:styleId="Hiperlink">
    <w:name w:val="Hyperlink"/>
    <w:basedOn w:val="Fontepargpadro"/>
    <w:uiPriority w:val="99"/>
    <w:unhideWhenUsed/>
    <w:rsid w:val="00626E67"/>
    <w:rPr>
      <w:color w:val="0563C1" w:themeColor="hyperlink"/>
      <w:u w:val="single"/>
    </w:rPr>
  </w:style>
  <w:style w:type="paragraph" w:customStyle="1" w:styleId="Estilo1">
    <w:name w:val="Estilo1"/>
    <w:basedOn w:val="Ttulo3"/>
    <w:rsid w:val="00626E67"/>
    <w:pPr>
      <w:numPr>
        <w:ilvl w:val="0"/>
        <w:numId w:val="0"/>
      </w:numPr>
      <w:spacing w:before="160"/>
      <w:ind w:left="972" w:firstLine="21"/>
      <w:jc w:val="both"/>
    </w:pPr>
  </w:style>
  <w:style w:type="paragraph" w:customStyle="1" w:styleId="1111Ttulo4">
    <w:name w:val="1.1.1.1. Título 4"/>
    <w:basedOn w:val="Ttulo3"/>
    <w:rsid w:val="00626E67"/>
    <w:pPr>
      <w:numPr>
        <w:ilvl w:val="0"/>
        <w:numId w:val="0"/>
      </w:numPr>
      <w:spacing w:before="160"/>
      <w:ind w:left="993"/>
      <w:jc w:val="both"/>
    </w:pPr>
  </w:style>
  <w:style w:type="paragraph" w:styleId="Reviso">
    <w:name w:val="Revision"/>
    <w:hidden/>
    <w:uiPriority w:val="99"/>
    <w:semiHidden/>
    <w:rsid w:val="008636E6"/>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4.png"/><Relationship Id="rId102" Type="http://schemas.openxmlformats.org/officeDocument/2006/relationships/image" Target="media/image75.png"/><Relationship Id="rId103" Type="http://schemas.openxmlformats.org/officeDocument/2006/relationships/image" Target="media/image76.png"/><Relationship Id="rId104" Type="http://schemas.openxmlformats.org/officeDocument/2006/relationships/image" Target="media/image77.png"/><Relationship Id="rId105" Type="http://schemas.openxmlformats.org/officeDocument/2006/relationships/fontTable" Target="fontTable.xml"/><Relationship Id="rId106" Type="http://schemas.microsoft.com/office/2011/relationships/people" Target="people.xml"/><Relationship Id="rId10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comments" Target="comments.xml"/><Relationship Id="rId8" Type="http://schemas.microsoft.com/office/2011/relationships/commentsExtended" Target="commentsExtended.xml"/><Relationship Id="rId9" Type="http://schemas.openxmlformats.org/officeDocument/2006/relationships/hyperlink" Target="https://developer.android.com/studio/index.html" TargetMode="Externa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www.oracle.com/technetwork/java/javase/downloads/jdk8-downloads-2133151.html" TargetMode="Externa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0" Type="http://schemas.openxmlformats.org/officeDocument/2006/relationships/hyperlink" Target="https://developer.android.com/about/versions/android-5.0.html" TargetMode="External"/><Relationship Id="rId31" Type="http://schemas.openxmlformats.org/officeDocument/2006/relationships/hyperlink" Target="https://developer.android.com/about/versions/android-5.1.html" TargetMode="External"/><Relationship Id="rId32" Type="http://schemas.openxmlformats.org/officeDocument/2006/relationships/hyperlink" Target="https://developer.android.com/about/versions/marshmallow/index.html" TargetMode="External"/><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70" Type="http://schemas.openxmlformats.org/officeDocument/2006/relationships/image" Target="media/image46.png"/><Relationship Id="rId71" Type="http://schemas.openxmlformats.org/officeDocument/2006/relationships/image" Target="media/image47.png"/><Relationship Id="rId72" Type="http://schemas.openxmlformats.org/officeDocument/2006/relationships/image" Target="media/image48.png"/><Relationship Id="rId73" Type="http://schemas.openxmlformats.org/officeDocument/2006/relationships/image" Target="media/image49.png"/><Relationship Id="rId74" Type="http://schemas.openxmlformats.org/officeDocument/2006/relationships/image" Target="media/image50.png"/><Relationship Id="rId75" Type="http://schemas.openxmlformats.org/officeDocument/2006/relationships/image" Target="media/image51.png"/><Relationship Id="rId76" Type="http://schemas.openxmlformats.org/officeDocument/2006/relationships/image" Target="media/image52.png"/><Relationship Id="rId77" Type="http://schemas.openxmlformats.org/officeDocument/2006/relationships/image" Target="media/image53.png"/><Relationship Id="rId78" Type="http://schemas.openxmlformats.org/officeDocument/2006/relationships/image" Target="media/image54.png"/><Relationship Id="rId79" Type="http://schemas.openxmlformats.org/officeDocument/2006/relationships/image" Target="media/image55.png"/><Relationship Id="rId90" Type="http://schemas.openxmlformats.org/officeDocument/2006/relationships/image" Target="media/image64.png"/><Relationship Id="rId91" Type="http://schemas.openxmlformats.org/officeDocument/2006/relationships/image" Target="media/image65.png"/><Relationship Id="rId92" Type="http://schemas.openxmlformats.org/officeDocument/2006/relationships/image" Target="media/image66.png"/><Relationship Id="rId93" Type="http://schemas.openxmlformats.org/officeDocument/2006/relationships/image" Target="media/image67.png"/><Relationship Id="rId94" Type="http://schemas.openxmlformats.org/officeDocument/2006/relationships/hyperlink" Target="https://developer.android.com/reference/android/util/Log.html" TargetMode="External"/><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image" Target="media/image72.png"/><Relationship Id="rId20" Type="http://schemas.openxmlformats.org/officeDocument/2006/relationships/image" Target="media/image11.png"/><Relationship Id="rId21" Type="http://schemas.openxmlformats.org/officeDocument/2006/relationships/hyperlink" Target="https://developer.android.com/about/versions/android-2.2.html" TargetMode="External"/><Relationship Id="rId22" Type="http://schemas.openxmlformats.org/officeDocument/2006/relationships/hyperlink" Target="https://developer.android.com/about/versions/android-2.3.3.html" TargetMode="External"/><Relationship Id="rId23" Type="http://schemas.openxmlformats.org/officeDocument/2006/relationships/hyperlink" Target="https://developer.android.com/about/versions/android-2.3.3.html" TargetMode="External"/><Relationship Id="rId24" Type="http://schemas.openxmlformats.org/officeDocument/2006/relationships/hyperlink" Target="https://developer.android.com/about/versions/android-4.0.html" TargetMode="External"/><Relationship Id="rId25" Type="http://schemas.openxmlformats.org/officeDocument/2006/relationships/hyperlink" Target="https://developer.android.com/about/versions/android-4.0.html" TargetMode="External"/><Relationship Id="rId26" Type="http://schemas.openxmlformats.org/officeDocument/2006/relationships/hyperlink" Target="https://developer.android.com/about/versions/android-4.1.html" TargetMode="External"/><Relationship Id="rId27" Type="http://schemas.openxmlformats.org/officeDocument/2006/relationships/hyperlink" Target="https://developer.android.com/about/versions/android-4.2.html" TargetMode="External"/><Relationship Id="rId28" Type="http://schemas.openxmlformats.org/officeDocument/2006/relationships/hyperlink" Target="https://developer.android.com/about/versions/android-4.3.html" TargetMode="External"/><Relationship Id="rId29" Type="http://schemas.openxmlformats.org/officeDocument/2006/relationships/hyperlink" Target="https://developer.android.com/about/versions/android-4.4.html" TargetMode="External"/><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hyperlink" Target="https://developer.android.com/guide/index.html" TargetMode="External"/><Relationship Id="rId67" Type="http://schemas.openxmlformats.org/officeDocument/2006/relationships/hyperlink" Target="https://developer.android.com/guide/topics/manifest/manifest-element.html?hl=pt-br" TargetMode="External"/><Relationship Id="rId68" Type="http://schemas.openxmlformats.org/officeDocument/2006/relationships/hyperlink" Target="https://developer.android.com/guide/topics/manifest/uses-sdk-element.html?hl=pt-br" TargetMode="External"/><Relationship Id="rId69" Type="http://schemas.openxmlformats.org/officeDocument/2006/relationships/image" Target="media/image45.png"/><Relationship Id="rId100" Type="http://schemas.openxmlformats.org/officeDocument/2006/relationships/image" Target="media/image73.png"/><Relationship Id="rId80" Type="http://schemas.openxmlformats.org/officeDocument/2006/relationships/image" Target="media/image56.png"/><Relationship Id="rId81" Type="http://schemas.openxmlformats.org/officeDocument/2006/relationships/image" Target="media/image57.png"/><Relationship Id="rId82" Type="http://schemas.openxmlformats.org/officeDocument/2006/relationships/image" Target="media/image58.png"/><Relationship Id="rId83" Type="http://schemas.openxmlformats.org/officeDocument/2006/relationships/hyperlink" Target="https://www.genymotion.com/account/create/" TargetMode="External"/><Relationship Id="rId84" Type="http://schemas.openxmlformats.org/officeDocument/2006/relationships/hyperlink" Target="https://www.genymotion.com/download/" TargetMode="External"/><Relationship Id="rId85" Type="http://schemas.openxmlformats.org/officeDocument/2006/relationships/image" Target="media/image59.png"/><Relationship Id="rId86" Type="http://schemas.openxmlformats.org/officeDocument/2006/relationships/image" Target="media/image60.png"/><Relationship Id="rId87" Type="http://schemas.openxmlformats.org/officeDocument/2006/relationships/image" Target="media/image61.png"/><Relationship Id="rId88" Type="http://schemas.openxmlformats.org/officeDocument/2006/relationships/image" Target="media/image62.png"/><Relationship Id="rId89" Type="http://schemas.openxmlformats.org/officeDocument/2006/relationships/image" Target="media/image6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D2803F-73E2-3A45-982E-4795BBDE6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1393</TotalTime>
  <Pages>69</Pages>
  <Words>10430</Words>
  <Characters>56322</Characters>
  <Application>Microsoft Macintosh Word</Application>
  <DocSecurity>0</DocSecurity>
  <Lines>469</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66619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Willian</cp:lastModifiedBy>
  <cp:revision>92</cp:revision>
  <dcterms:created xsi:type="dcterms:W3CDTF">2016-09-20T21:04:00Z</dcterms:created>
  <dcterms:modified xsi:type="dcterms:W3CDTF">2016-10-04T01:29:00Z</dcterms:modified>
</cp:coreProperties>
</file>